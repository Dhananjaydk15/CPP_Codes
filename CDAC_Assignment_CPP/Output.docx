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AB678" w14:textId="1479A2A7" w:rsidR="00A55A8C" w:rsidRPr="00784DFE" w:rsidRDefault="00CD04B0" w:rsidP="00784DFE">
      <w:pPr>
        <w:pStyle w:val="Heading3"/>
        <w:rPr>
          <w:b/>
          <w:bCs/>
        </w:rPr>
      </w:pPr>
      <w:r w:rsidRPr="00784DFE">
        <w:rPr>
          <w:b/>
          <w:bCs/>
        </w:rPr>
        <w:t>Day2:</w:t>
      </w:r>
    </w:p>
    <w:p w14:paraId="19618DC7" w14:textId="4EFA6716" w:rsidR="008A37D6" w:rsidRDefault="008A37D6">
      <w:pPr>
        <w:rPr>
          <w:b/>
          <w:bCs/>
        </w:rPr>
      </w:pPr>
      <w:r>
        <w:rPr>
          <w:b/>
          <w:bCs/>
        </w:rPr>
        <w:t>Q1.</w:t>
      </w:r>
      <w:permStart w:id="1492741946" w:edGrp="everyone"/>
    </w:p>
    <w:p w14:paraId="5F28658E" w14:textId="2CE72AF3" w:rsidR="005C1EFE" w:rsidRDefault="00CD04B0">
      <w:pPr>
        <w:rPr>
          <w:b/>
          <w:bCs/>
        </w:rPr>
      </w:pPr>
      <w:r>
        <w:rPr>
          <w:noProof/>
        </w:rPr>
        <w:drawing>
          <wp:inline distT="0" distB="0" distL="0" distR="0" wp14:anchorId="6A0722A1" wp14:editId="76A8D499">
            <wp:extent cx="5943600" cy="3575221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987" cy="357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ermEnd w:id="1492741946"/>
    </w:p>
    <w:p w14:paraId="11B1F016" w14:textId="019A862F" w:rsidR="008A37D6" w:rsidRDefault="008A37D6">
      <w:pPr>
        <w:rPr>
          <w:b/>
          <w:bCs/>
        </w:rPr>
      </w:pPr>
      <w:r>
        <w:rPr>
          <w:b/>
          <w:bCs/>
        </w:rPr>
        <w:t>Q2.</w:t>
      </w:r>
    </w:p>
    <w:p w14:paraId="7F3122D7" w14:textId="201A6163" w:rsidR="00CD04B0" w:rsidRDefault="00CD04B0">
      <w:pPr>
        <w:rPr>
          <w:b/>
          <w:bCs/>
        </w:rPr>
      </w:pPr>
      <w:r>
        <w:rPr>
          <w:noProof/>
        </w:rPr>
        <w:drawing>
          <wp:inline distT="0" distB="0" distL="0" distR="0" wp14:anchorId="090335BC" wp14:editId="176E80EB">
            <wp:extent cx="5943600" cy="3342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6E22B" w14:textId="15BEAF8A" w:rsidR="008A37D6" w:rsidRPr="008A37D6" w:rsidRDefault="008A37D6">
      <w:pPr>
        <w:rPr>
          <w:b/>
          <w:bCs/>
          <w:sz w:val="24"/>
          <w:szCs w:val="24"/>
        </w:rPr>
      </w:pPr>
      <w:r w:rsidRPr="008A37D6">
        <w:rPr>
          <w:b/>
          <w:bCs/>
        </w:rPr>
        <w:lastRenderedPageBreak/>
        <w:t>Q3.</w:t>
      </w:r>
      <w:r w:rsidRPr="008A37D6">
        <w:t xml:space="preserve"> </w:t>
      </w:r>
      <w:r>
        <w:rPr>
          <w:noProof/>
        </w:rPr>
        <w:drawing>
          <wp:inline distT="0" distB="0" distL="0" distR="0" wp14:anchorId="177E50D6" wp14:editId="194C0DEB">
            <wp:extent cx="5943600" cy="3342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F954" w14:textId="50E3F9B4" w:rsidR="008A37D6" w:rsidRDefault="008A37D6">
      <w:pPr>
        <w:rPr>
          <w:b/>
          <w:bCs/>
        </w:rPr>
      </w:pPr>
      <w:r w:rsidRPr="008A37D6">
        <w:rPr>
          <w:b/>
          <w:bCs/>
        </w:rPr>
        <w:t>Q4.</w:t>
      </w:r>
    </w:p>
    <w:p w14:paraId="54EF5A5D" w14:textId="0EDD6F99" w:rsidR="008A37D6" w:rsidRDefault="008A37D6">
      <w:pPr>
        <w:rPr>
          <w:b/>
          <w:bCs/>
        </w:rPr>
      </w:pPr>
      <w:r>
        <w:rPr>
          <w:noProof/>
        </w:rPr>
        <w:drawing>
          <wp:inline distT="0" distB="0" distL="0" distR="0" wp14:anchorId="2EAC7B1C" wp14:editId="29FAA01E">
            <wp:extent cx="5943600" cy="3342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0C1C" w14:textId="51C9A577" w:rsidR="008A37D6" w:rsidRDefault="008A37D6">
      <w:pPr>
        <w:rPr>
          <w:b/>
          <w:bCs/>
        </w:rPr>
      </w:pPr>
    </w:p>
    <w:p w14:paraId="3FDDAFBB" w14:textId="36AB692F" w:rsidR="008A37D6" w:rsidRDefault="008A37D6">
      <w:pPr>
        <w:rPr>
          <w:b/>
          <w:bCs/>
        </w:rPr>
      </w:pPr>
    </w:p>
    <w:p w14:paraId="77D12A48" w14:textId="2E5009D0" w:rsidR="008A37D6" w:rsidRDefault="008A37D6">
      <w:pPr>
        <w:rPr>
          <w:b/>
          <w:bCs/>
        </w:rPr>
      </w:pPr>
    </w:p>
    <w:p w14:paraId="4F953B91" w14:textId="32EFBCDE" w:rsidR="008A37D6" w:rsidRDefault="008A37D6">
      <w:pPr>
        <w:rPr>
          <w:b/>
          <w:bCs/>
        </w:rPr>
      </w:pPr>
      <w:r>
        <w:rPr>
          <w:b/>
          <w:bCs/>
        </w:rPr>
        <w:t>Q5.</w:t>
      </w:r>
    </w:p>
    <w:p w14:paraId="322D646B" w14:textId="5DCE25BB" w:rsidR="008A37D6" w:rsidRDefault="008A37D6">
      <w:pPr>
        <w:rPr>
          <w:b/>
          <w:bCs/>
        </w:rPr>
      </w:pPr>
      <w:r>
        <w:rPr>
          <w:noProof/>
        </w:rPr>
        <w:drawing>
          <wp:inline distT="0" distB="0" distL="0" distR="0" wp14:anchorId="0A7C64DD" wp14:editId="0D75085A">
            <wp:extent cx="5943600" cy="3342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A6A3F" w14:textId="42B3DC91" w:rsidR="008A37D6" w:rsidRDefault="008A37D6">
      <w:pPr>
        <w:rPr>
          <w:b/>
          <w:bCs/>
        </w:rPr>
      </w:pPr>
    </w:p>
    <w:p w14:paraId="6ED9AC95" w14:textId="09217EA5" w:rsidR="008A37D6" w:rsidRDefault="00EF66C1">
      <w:pPr>
        <w:rPr>
          <w:b/>
          <w:bCs/>
        </w:rPr>
      </w:pPr>
      <w:r w:rsidRPr="00EF66C1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2F6648A9" wp14:editId="4305D6B5">
                <wp:simplePos x="0" y="0"/>
                <wp:positionH relativeFrom="margin">
                  <wp:align>right</wp:align>
                </wp:positionH>
                <wp:positionV relativeFrom="paragraph">
                  <wp:posOffset>237490</wp:posOffset>
                </wp:positionV>
                <wp:extent cx="5880735" cy="3450590"/>
                <wp:effectExtent l="0" t="0" r="24765" b="16510"/>
                <wp:wrapSquare wrapText="bothSides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0735" cy="3450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04BBB2" w14:textId="59F4A7B9" w:rsidR="00EF66C1" w:rsidRDefault="00EF66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6648A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1.85pt;margin-top:18.7pt;width:463.05pt;height:271.7pt;z-index:2517442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" strokecolor="white [3212]">
                <v:textbox>
                  <w:txbxContent>
                    <w:p w14:paraId="4604BBB2" w14:textId="59F4A7B9" w:rsidR="00EF66C1" w:rsidRDefault="00EF66C1"/>
                  </w:txbxContent>
                </v:textbox>
                <w10:wrap type="square" anchorx="margin"/>
              </v:shape>
            </w:pict>
          </mc:Fallback>
        </mc:AlternateContent>
      </w:r>
    </w:p>
    <w:p w14:paraId="73D99F83" w14:textId="2748E95C" w:rsidR="008A37D6" w:rsidRPr="00784DFE" w:rsidRDefault="008A37D6" w:rsidP="00784DFE">
      <w:pPr>
        <w:pStyle w:val="Heading3"/>
        <w:rPr>
          <w:b/>
          <w:bCs/>
        </w:rPr>
      </w:pPr>
      <w:r w:rsidRPr="00784DFE">
        <w:rPr>
          <w:b/>
          <w:bCs/>
        </w:rPr>
        <w:lastRenderedPageBreak/>
        <w:t>Day3:</w:t>
      </w:r>
    </w:p>
    <w:p w14:paraId="332D28CB" w14:textId="76B9516A" w:rsidR="008A37D6" w:rsidRDefault="008A37D6">
      <w:pPr>
        <w:rPr>
          <w:b/>
          <w:bCs/>
        </w:rPr>
      </w:pPr>
      <w:r>
        <w:rPr>
          <w:b/>
          <w:bCs/>
        </w:rPr>
        <w:t>Q1.</w:t>
      </w:r>
    </w:p>
    <w:p w14:paraId="3E755063" w14:textId="0F851220" w:rsidR="008A37D6" w:rsidRDefault="008A37D6">
      <w:pPr>
        <w:rPr>
          <w:b/>
          <w:bCs/>
        </w:rPr>
      </w:pPr>
      <w:r>
        <w:rPr>
          <w:noProof/>
        </w:rPr>
        <w:drawing>
          <wp:inline distT="0" distB="0" distL="0" distR="0" wp14:anchorId="6E942E9A" wp14:editId="65E14E48">
            <wp:extent cx="5943600" cy="3342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513A9" w14:textId="458E4212" w:rsidR="008A37D6" w:rsidRDefault="008A37D6">
      <w:pPr>
        <w:rPr>
          <w:b/>
          <w:bCs/>
        </w:rPr>
      </w:pPr>
      <w:r>
        <w:rPr>
          <w:b/>
          <w:bCs/>
        </w:rPr>
        <w:t>Q2.</w:t>
      </w:r>
    </w:p>
    <w:p w14:paraId="7D8973F1" w14:textId="2A7D32C8" w:rsidR="008A37D6" w:rsidRDefault="008A37D6">
      <w:pPr>
        <w:rPr>
          <w:b/>
          <w:bCs/>
        </w:rPr>
      </w:pPr>
      <w:r>
        <w:rPr>
          <w:noProof/>
        </w:rPr>
        <w:drawing>
          <wp:inline distT="0" distB="0" distL="0" distR="0" wp14:anchorId="28BD161E" wp14:editId="192B3AD8">
            <wp:extent cx="5943600" cy="3342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F2FB" w14:textId="324D7746" w:rsidR="008A37D6" w:rsidRDefault="008A37D6">
      <w:pPr>
        <w:rPr>
          <w:b/>
          <w:bCs/>
        </w:rPr>
      </w:pPr>
    </w:p>
    <w:p w14:paraId="02F9811A" w14:textId="21921D74" w:rsidR="008A37D6" w:rsidRDefault="008A37D6">
      <w:pPr>
        <w:rPr>
          <w:b/>
          <w:bCs/>
        </w:rPr>
      </w:pPr>
      <w:r>
        <w:rPr>
          <w:b/>
          <w:bCs/>
        </w:rPr>
        <w:lastRenderedPageBreak/>
        <w:t>Q3.</w:t>
      </w:r>
    </w:p>
    <w:p w14:paraId="7D80B16C" w14:textId="3800E63E" w:rsidR="008A37D6" w:rsidRDefault="008A37D6">
      <w:pPr>
        <w:rPr>
          <w:b/>
          <w:bCs/>
        </w:rPr>
      </w:pPr>
      <w:r>
        <w:rPr>
          <w:noProof/>
        </w:rPr>
        <w:drawing>
          <wp:inline distT="0" distB="0" distL="0" distR="0" wp14:anchorId="36E0F333" wp14:editId="0C8A7D98">
            <wp:extent cx="5943600" cy="3342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DB0F1" w14:textId="67353B1A" w:rsidR="008A37D6" w:rsidRDefault="008A37D6">
      <w:pPr>
        <w:rPr>
          <w:b/>
          <w:bCs/>
        </w:rPr>
      </w:pPr>
      <w:r>
        <w:rPr>
          <w:b/>
          <w:bCs/>
        </w:rPr>
        <w:t>Q4.</w:t>
      </w:r>
    </w:p>
    <w:p w14:paraId="00294A76" w14:textId="0E74DABA" w:rsidR="008A37D6" w:rsidRDefault="008A37D6">
      <w:pPr>
        <w:rPr>
          <w:b/>
          <w:bCs/>
        </w:rPr>
      </w:pPr>
      <w:r>
        <w:rPr>
          <w:noProof/>
        </w:rPr>
        <w:drawing>
          <wp:inline distT="0" distB="0" distL="0" distR="0" wp14:anchorId="5796B135" wp14:editId="587814E0">
            <wp:extent cx="5943600" cy="3342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49772" w14:textId="53829AF9" w:rsidR="00122368" w:rsidRDefault="00122368">
      <w:pPr>
        <w:rPr>
          <w:b/>
          <w:bCs/>
        </w:rPr>
      </w:pPr>
    </w:p>
    <w:p w14:paraId="548022E4" w14:textId="52C755E6" w:rsidR="00122368" w:rsidRDefault="00122368">
      <w:pPr>
        <w:rPr>
          <w:b/>
          <w:bCs/>
        </w:rPr>
      </w:pPr>
    </w:p>
    <w:p w14:paraId="443746ED" w14:textId="53566926" w:rsidR="00122368" w:rsidRPr="00784DFE" w:rsidRDefault="00122368" w:rsidP="00784DFE">
      <w:pPr>
        <w:pStyle w:val="Heading3"/>
        <w:rPr>
          <w:b/>
          <w:bCs/>
        </w:rPr>
      </w:pPr>
      <w:r w:rsidRPr="00784DFE">
        <w:rPr>
          <w:b/>
          <w:bCs/>
        </w:rPr>
        <w:lastRenderedPageBreak/>
        <w:t>Day4:</w:t>
      </w:r>
    </w:p>
    <w:p w14:paraId="350CAB40" w14:textId="0CA655D7" w:rsidR="00122368" w:rsidRDefault="00122368">
      <w:pPr>
        <w:rPr>
          <w:b/>
          <w:bCs/>
        </w:rPr>
      </w:pPr>
      <w:r>
        <w:rPr>
          <w:b/>
          <w:bCs/>
        </w:rPr>
        <w:t>Q1.</w:t>
      </w:r>
    </w:p>
    <w:p w14:paraId="6437D87E" w14:textId="07AC77DD" w:rsidR="00122368" w:rsidRDefault="00122368">
      <w:pPr>
        <w:rPr>
          <w:b/>
          <w:bCs/>
        </w:rPr>
      </w:pPr>
      <w:r>
        <w:rPr>
          <w:noProof/>
        </w:rPr>
        <w:drawing>
          <wp:inline distT="0" distB="0" distL="0" distR="0" wp14:anchorId="58380B03" wp14:editId="7DAD97FB">
            <wp:extent cx="5943600" cy="3342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F208A" w14:textId="34B6AADA" w:rsidR="00122368" w:rsidRDefault="00122368">
      <w:pPr>
        <w:rPr>
          <w:b/>
          <w:bCs/>
        </w:rPr>
      </w:pPr>
      <w:r>
        <w:rPr>
          <w:b/>
          <w:bCs/>
        </w:rPr>
        <w:t>Q2.</w:t>
      </w:r>
    </w:p>
    <w:p w14:paraId="5EC54AC7" w14:textId="41B435A9" w:rsidR="00122368" w:rsidRDefault="00122368">
      <w:pPr>
        <w:rPr>
          <w:b/>
          <w:bCs/>
        </w:rPr>
      </w:pPr>
      <w:r>
        <w:rPr>
          <w:noProof/>
        </w:rPr>
        <w:drawing>
          <wp:inline distT="0" distB="0" distL="0" distR="0" wp14:anchorId="6801FC7E" wp14:editId="10D475B4">
            <wp:extent cx="5943600" cy="3342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B61DF" w14:textId="7748A1DF" w:rsidR="00122368" w:rsidRDefault="00122368">
      <w:pPr>
        <w:rPr>
          <w:b/>
          <w:bCs/>
        </w:rPr>
      </w:pPr>
    </w:p>
    <w:p w14:paraId="3876D2EF" w14:textId="7384ACAA" w:rsidR="00122368" w:rsidRDefault="00122368">
      <w:pPr>
        <w:rPr>
          <w:b/>
          <w:bCs/>
        </w:rPr>
      </w:pPr>
      <w:r>
        <w:rPr>
          <w:b/>
          <w:bCs/>
        </w:rPr>
        <w:lastRenderedPageBreak/>
        <w:t>Q3.</w:t>
      </w:r>
    </w:p>
    <w:p w14:paraId="43E0FAFB" w14:textId="3FF871FE" w:rsidR="00122368" w:rsidRDefault="0079009C">
      <w:pPr>
        <w:rPr>
          <w:b/>
          <w:bCs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64F6E68" wp14:editId="393A0367">
                <wp:simplePos x="0" y="0"/>
                <wp:positionH relativeFrom="margin">
                  <wp:align>center</wp:align>
                </wp:positionH>
                <wp:positionV relativeFrom="paragraph">
                  <wp:posOffset>3389481</wp:posOffset>
                </wp:positionV>
                <wp:extent cx="6686550" cy="0"/>
                <wp:effectExtent l="0" t="0" r="0" b="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825CA8" id="Straight Connector 78" o:spid="_x0000_s1026" style="position:absolute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66.9pt" to="526.5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" strokecolor="#2f5496 [2404]" strokeweight=".5pt">
                <v:stroke joinstyle="miter"/>
                <w10:wrap anchorx="margin"/>
              </v:line>
            </w:pict>
          </mc:Fallback>
        </mc:AlternateContent>
      </w:r>
      <w:r w:rsidR="00122368">
        <w:rPr>
          <w:noProof/>
        </w:rPr>
        <w:drawing>
          <wp:inline distT="0" distB="0" distL="0" distR="0" wp14:anchorId="1A6414AA" wp14:editId="20B501CB">
            <wp:extent cx="5943600" cy="3342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87C38" w14:textId="6E2436AC" w:rsidR="00D44161" w:rsidRDefault="00D44161" w:rsidP="00D44161">
      <w:pPr>
        <w:pStyle w:val="Default"/>
      </w:pPr>
      <w:r w:rsidRPr="00D44161">
        <w:rPr>
          <w:b/>
          <w:bCs/>
          <w:sz w:val="22"/>
          <w:szCs w:val="22"/>
        </w:rPr>
        <w:t>Q4</w:t>
      </w:r>
      <w:r>
        <w:rPr>
          <w:b/>
          <w:bCs/>
        </w:rPr>
        <w:t>.</w:t>
      </w:r>
      <w:r w:rsidRPr="00D44161">
        <w:rPr>
          <w:sz w:val="22"/>
          <w:szCs w:val="22"/>
        </w:rPr>
        <w:t xml:space="preserve"> </w:t>
      </w:r>
      <w:r w:rsidRPr="00D44161">
        <w:rPr>
          <w:b/>
          <w:bCs/>
        </w:rPr>
        <w:t>What is output of following program?</w:t>
      </w:r>
    </w:p>
    <w:p w14:paraId="1D220C07" w14:textId="533DE869" w:rsidR="00D44161" w:rsidRDefault="00E8525F">
      <w:pPr>
        <w:rPr>
          <w:b/>
          <w:bCs/>
          <w:sz w:val="24"/>
          <w:szCs w:val="24"/>
        </w:rPr>
      </w:pPr>
      <w:r w:rsidRPr="000D7A24">
        <w:rPr>
          <w:rFonts w:ascii="Calibri" w:hAnsi="Calibri" w:cs="Calibri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3536" behindDoc="1" locked="0" layoutInCell="1" allowOverlap="1" wp14:anchorId="47027077" wp14:editId="74D77DDA">
                <wp:simplePos x="0" y="0"/>
                <wp:positionH relativeFrom="margin">
                  <wp:posOffset>-125730</wp:posOffset>
                </wp:positionH>
                <wp:positionV relativeFrom="paragraph">
                  <wp:posOffset>2451100</wp:posOffset>
                </wp:positionV>
                <wp:extent cx="6758940" cy="985520"/>
                <wp:effectExtent l="0" t="0" r="22860" b="24130"/>
                <wp:wrapTight wrapText="bothSides">
                  <wp:wrapPolygon edited="0">
                    <wp:start x="0" y="0"/>
                    <wp:lineTo x="0" y="21711"/>
                    <wp:lineTo x="21612" y="21711"/>
                    <wp:lineTo x="21612" y="0"/>
                    <wp:lineTo x="0" y="0"/>
                  </wp:wrapPolygon>
                </wp:wrapTight>
                <wp:docPr id="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8940" cy="985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7F9BB" w14:textId="1CB19F40" w:rsidR="000D7A24" w:rsidRPr="00576856" w:rsidRDefault="000D7A24" w:rsidP="000D7A24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76856"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</w:rPr>
                              <w:t>Ans:- output will be CDAC0</w:t>
                            </w:r>
                          </w:p>
                          <w:p w14:paraId="5B24317B" w14:textId="77777777" w:rsidR="000D7A24" w:rsidRDefault="000D7A24" w:rsidP="000D7A24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158E5">
                              <w:rPr>
                                <w:rFonts w:ascii="Calibri" w:hAnsi="Calibri" w:cs="Calibri"/>
                                <w:sz w:val="24"/>
                                <w:szCs w:val="24"/>
                              </w:rPr>
                              <w:t xml:space="preserve">Because,in  if statement Associativity of ‘ , ’ operator is left to right so i=3,due to value i=3 if condition is true then printf statement print “CDAC”. But precedence of ‘ = ’ operator is higher then ‘ , ‘ operator so ‘ i ’ become 0(zero)then after the if statement printf statement print ‘ 0 ’and </w:t>
                            </w:r>
                            <w:r w:rsidRPr="00576856"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</w:rPr>
                              <w:t>output become CDAC0.</w:t>
                            </w:r>
                          </w:p>
                          <w:p w14:paraId="03059773" w14:textId="00ECEFA1" w:rsidR="000D7A24" w:rsidRDefault="000D7A2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7077" id="_x0000_s1027" type="#_x0000_t202" style="position:absolute;margin-left:-9.9pt;margin-top:193pt;width:532.2pt;height:77.6pt;z-index:-251602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" strokecolor="white [3212]">
                <v:textbox>
                  <w:txbxContent>
                    <w:p w14:paraId="24A7F9BB" w14:textId="1CB19F40" w:rsidR="000D7A24" w:rsidRPr="00576856" w:rsidRDefault="000D7A24" w:rsidP="000D7A24">
                      <w:pPr>
                        <w:rPr>
                          <w:rFonts w:ascii="Calibri" w:hAnsi="Calibri" w:cs="Calibri"/>
                          <w:b/>
                          <w:bCs/>
                          <w:sz w:val="24"/>
                          <w:szCs w:val="24"/>
                        </w:rPr>
                      </w:pPr>
                      <w:r w:rsidRPr="00576856">
                        <w:rPr>
                          <w:rFonts w:ascii="Calibri" w:hAnsi="Calibri" w:cs="Calibri"/>
                          <w:b/>
                          <w:bCs/>
                          <w:sz w:val="24"/>
                          <w:szCs w:val="24"/>
                        </w:rPr>
                        <w:t>Ans:- output will be CDAC0</w:t>
                      </w:r>
                    </w:p>
                    <w:p w14:paraId="5B24317B" w14:textId="77777777" w:rsidR="000D7A24" w:rsidRDefault="000D7A24" w:rsidP="000D7A24">
                      <w:pPr>
                        <w:rPr>
                          <w:rFonts w:ascii="Calibri" w:hAnsi="Calibri" w:cs="Calibri"/>
                          <w:b/>
                          <w:bCs/>
                          <w:sz w:val="24"/>
                          <w:szCs w:val="24"/>
                        </w:rPr>
                      </w:pPr>
                      <w:r w:rsidRPr="005158E5">
                        <w:rPr>
                          <w:rFonts w:ascii="Calibri" w:hAnsi="Calibri" w:cs="Calibri"/>
                          <w:sz w:val="24"/>
                          <w:szCs w:val="24"/>
                        </w:rPr>
                        <w:t xml:space="preserve">Because,in  if statement Associativity of ‘ , ’ operator is left to right so i=3,due to value i=3 if condition is true then printf statement print “CDAC”. But precedence of ‘ = ’ operator is higher then ‘ , ‘ operator so ‘ i ’ become 0(zero)then after the if statement printf statement print ‘ 0 ’and </w:t>
                      </w:r>
                      <w:r w:rsidRPr="00576856">
                        <w:rPr>
                          <w:rFonts w:ascii="Calibri" w:hAnsi="Calibri" w:cs="Calibri"/>
                          <w:b/>
                          <w:bCs/>
                          <w:sz w:val="24"/>
                          <w:szCs w:val="24"/>
                        </w:rPr>
                        <w:t>output become CDAC0.</w:t>
                      </w:r>
                    </w:p>
                    <w:p w14:paraId="03059773" w14:textId="00ECEFA1" w:rsidR="000D7A24" w:rsidRDefault="000D7A24"/>
                  </w:txbxContent>
                </v:textbox>
                <w10:wrap type="tight" anchorx="margin"/>
              </v:shape>
            </w:pict>
          </mc:Fallback>
        </mc:AlternateContent>
      </w:r>
      <w:r w:rsidR="00D44161" w:rsidRPr="00D44161">
        <w:rPr>
          <w:b/>
          <w:bCs/>
          <w:noProof/>
          <w:sz w:val="24"/>
          <w:szCs w:val="24"/>
        </w:rPr>
        <w:drawing>
          <wp:inline distT="0" distB="0" distL="0" distR="0" wp14:anchorId="3ED8A535" wp14:editId="1CF80DA5">
            <wp:extent cx="3267075" cy="22669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E907C" w14:textId="52DBBF12" w:rsidR="00C97B1C" w:rsidRPr="00C97B1C" w:rsidRDefault="000D7A24">
      <w:pPr>
        <w:rPr>
          <w:rFonts w:ascii="Calibri" w:hAnsi="Calibri" w:cs="Calibri"/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3DAA4E0" wp14:editId="013EFB35">
                <wp:simplePos x="0" y="0"/>
                <wp:positionH relativeFrom="margin">
                  <wp:align>center</wp:align>
                </wp:positionH>
                <wp:positionV relativeFrom="paragraph">
                  <wp:posOffset>1317102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32D5E5" id="Straight Connector 55" o:spid="_x0000_s1026" style="position:absolute;z-index:-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03.7pt" to="526.5pt,10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M/uPxXbAAAACQEAAA8AAAAAAAAA&#10;AAAAAAAAIQQAAGRycy9kb3ducmV2LnhtbFBLBQYAAAAABAAEAPMAAAAp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</w:p>
    <w:p w14:paraId="0DD1B36E" w14:textId="77777777" w:rsidR="006D073B" w:rsidRDefault="006D073B">
      <w:pPr>
        <w:rPr>
          <w:b/>
          <w:bCs/>
          <w:sz w:val="24"/>
          <w:szCs w:val="24"/>
        </w:rPr>
      </w:pPr>
    </w:p>
    <w:p w14:paraId="19C91E23" w14:textId="18519BC6" w:rsidR="00122368" w:rsidRPr="00595DD5" w:rsidRDefault="00595DD5">
      <w:pPr>
        <w:rPr>
          <w:b/>
          <w:bCs/>
          <w:sz w:val="24"/>
          <w:szCs w:val="24"/>
        </w:rPr>
      </w:pPr>
      <w:r w:rsidRPr="00595DD5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3613153B" wp14:editId="42C7E754">
                <wp:simplePos x="0" y="0"/>
                <wp:positionH relativeFrom="margin">
                  <wp:align>center</wp:align>
                </wp:positionH>
                <wp:positionV relativeFrom="paragraph">
                  <wp:posOffset>9093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A6583C" id="Straight Connector 75" o:spid="_x0000_s1026" style="position:absolute;z-index:-251620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.7pt" to="526.5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A1322E" w:rsidRPr="00595DD5">
        <w:rPr>
          <w:b/>
          <w:bCs/>
          <w:sz w:val="24"/>
          <w:szCs w:val="24"/>
        </w:rPr>
        <w:t>Q5.</w:t>
      </w:r>
    </w:p>
    <w:p w14:paraId="36A706AC" w14:textId="260ACC59" w:rsidR="00A1322E" w:rsidRDefault="00A1322E">
      <w:pPr>
        <w:rPr>
          <w:b/>
          <w:bCs/>
        </w:rPr>
      </w:pPr>
      <w:r>
        <w:rPr>
          <w:noProof/>
        </w:rPr>
        <w:drawing>
          <wp:inline distT="0" distB="0" distL="0" distR="0" wp14:anchorId="3115755E" wp14:editId="1D27356A">
            <wp:extent cx="3514725" cy="19526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0A87" w14:textId="4CDE8E1E" w:rsidR="000F4AC0" w:rsidRPr="005158E5" w:rsidRDefault="003F3016" w:rsidP="007F0DD8">
      <w:pPr>
        <w:spacing w:after="0" w:line="240" w:lineRule="auto"/>
        <w:rPr>
          <w:sz w:val="24"/>
          <w:szCs w:val="24"/>
        </w:rPr>
      </w:pPr>
      <w:r w:rsidRPr="003F3016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5584" behindDoc="1" locked="0" layoutInCell="1" allowOverlap="1" wp14:anchorId="2AD7AF80" wp14:editId="1D3E3BD2">
                <wp:simplePos x="0" y="0"/>
                <wp:positionH relativeFrom="margin">
                  <wp:align>left</wp:align>
                </wp:positionH>
                <wp:positionV relativeFrom="paragraph">
                  <wp:posOffset>29770</wp:posOffset>
                </wp:positionV>
                <wp:extent cx="5199380" cy="1891030"/>
                <wp:effectExtent l="0" t="0" r="20320" b="13970"/>
                <wp:wrapTight wrapText="bothSides">
                  <wp:wrapPolygon edited="0">
                    <wp:start x="0" y="0"/>
                    <wp:lineTo x="0" y="21542"/>
                    <wp:lineTo x="21605" y="21542"/>
                    <wp:lineTo x="21605" y="0"/>
                    <wp:lineTo x="0" y="0"/>
                  </wp:wrapPolygon>
                </wp:wrapTight>
                <wp:docPr id="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99380" cy="1891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D4176" w14:textId="25C94046" w:rsidR="003F3016" w:rsidRPr="005158E5" w:rsidRDefault="003F3016" w:rsidP="003F3016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158E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Ans:- output will be 38.</w:t>
                            </w:r>
                          </w:p>
                          <w:p w14:paraId="14451543" w14:textId="77777777" w:rsidR="003F3016" w:rsidRPr="005158E5" w:rsidRDefault="003F3016" w:rsidP="003F3016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158E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Precedence of ( * / % ) is higher then (+ -) but Associativity is left-to-right.</w:t>
                            </w:r>
                          </w:p>
                          <w:p w14:paraId="394D6EC7" w14:textId="77777777" w:rsidR="003F3016" w:rsidRPr="005158E5" w:rsidRDefault="003F3016" w:rsidP="003F3016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5158E5">
                              <w:rPr>
                                <w:sz w:val="24"/>
                                <w:szCs w:val="24"/>
                              </w:rPr>
                              <w:t>-&gt; 12+(12*-18)/7%4+7*4</w:t>
                            </w:r>
                          </w:p>
                          <w:p w14:paraId="6A9F8E0D" w14:textId="77777777" w:rsidR="003F3016" w:rsidRPr="005158E5" w:rsidRDefault="003F3016" w:rsidP="003F3016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bookmarkStart w:id="0" w:name="_Hlk98794433"/>
                            <w:r w:rsidRPr="005158E5">
                              <w:rPr>
                                <w:sz w:val="24"/>
                                <w:szCs w:val="24"/>
                              </w:rPr>
                              <w:t>-&gt;</w:t>
                            </w:r>
                            <w:bookmarkEnd w:id="0"/>
                            <w:r w:rsidRPr="005158E5">
                              <w:rPr>
                                <w:sz w:val="24"/>
                                <w:szCs w:val="24"/>
                              </w:rPr>
                              <w:t xml:space="preserve"> 12+(-216/7)%4+7*4</w:t>
                            </w:r>
                          </w:p>
                          <w:p w14:paraId="061966B0" w14:textId="77777777" w:rsidR="003F3016" w:rsidRPr="005158E5" w:rsidRDefault="003F3016" w:rsidP="003F3016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5158E5">
                              <w:rPr>
                                <w:sz w:val="24"/>
                                <w:szCs w:val="24"/>
                              </w:rPr>
                              <w:t>-&gt; 12-(30%4)+(7*4)</w:t>
                            </w:r>
                          </w:p>
                          <w:p w14:paraId="178518E0" w14:textId="77777777" w:rsidR="003F3016" w:rsidRPr="005158E5" w:rsidRDefault="003F3016" w:rsidP="003F3016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5158E5">
                              <w:rPr>
                                <w:sz w:val="24"/>
                                <w:szCs w:val="24"/>
                              </w:rPr>
                              <w:t>-&gt; 12-2+(7*4)</w:t>
                            </w:r>
                          </w:p>
                          <w:p w14:paraId="6817FFEC" w14:textId="77777777" w:rsidR="003F3016" w:rsidRPr="005158E5" w:rsidRDefault="003F3016" w:rsidP="003F3016">
                            <w:pPr>
                              <w:spacing w:after="0"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5158E5">
                              <w:rPr>
                                <w:sz w:val="24"/>
                                <w:szCs w:val="24"/>
                              </w:rPr>
                              <w:t>-&gt; 12-2+28</w:t>
                            </w:r>
                          </w:p>
                          <w:p w14:paraId="7BC1E390" w14:textId="77777777" w:rsidR="003F3016" w:rsidRPr="00576856" w:rsidRDefault="003F3016" w:rsidP="003F301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158E5">
                              <w:rPr>
                                <w:sz w:val="24"/>
                                <w:szCs w:val="24"/>
                              </w:rPr>
                              <w:t xml:space="preserve">-&gt; </w:t>
                            </w:r>
                            <w:r w:rsidRPr="0057685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10+28 = 38.</w:t>
                            </w:r>
                          </w:p>
                          <w:p w14:paraId="6FD8F2FF" w14:textId="045AADC6" w:rsidR="003F3016" w:rsidRDefault="003F301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7AF80" id="_x0000_s1028" type="#_x0000_t202" style="position:absolute;margin-left:0;margin-top:2.35pt;width:409.4pt;height:148.9pt;z-index:-2516008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" strokecolor="white [3212]">
                <v:textbox>
                  <w:txbxContent>
                    <w:p w14:paraId="447D4176" w14:textId="25C94046" w:rsidR="003F3016" w:rsidRPr="005158E5" w:rsidRDefault="003F3016" w:rsidP="003F3016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5158E5">
                        <w:rPr>
                          <w:b/>
                          <w:bCs/>
                          <w:sz w:val="24"/>
                          <w:szCs w:val="24"/>
                        </w:rPr>
                        <w:t>Ans:- output will be 38.</w:t>
                      </w:r>
                    </w:p>
                    <w:p w14:paraId="14451543" w14:textId="77777777" w:rsidR="003F3016" w:rsidRPr="005158E5" w:rsidRDefault="003F3016" w:rsidP="003F3016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5158E5">
                        <w:rPr>
                          <w:b/>
                          <w:bCs/>
                          <w:sz w:val="24"/>
                          <w:szCs w:val="24"/>
                        </w:rPr>
                        <w:t>Precedence of ( * / % ) is higher then (+ -) but Associativity is left-to-right.</w:t>
                      </w:r>
                    </w:p>
                    <w:p w14:paraId="394D6EC7" w14:textId="77777777" w:rsidR="003F3016" w:rsidRPr="005158E5" w:rsidRDefault="003F3016" w:rsidP="003F3016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5158E5">
                        <w:rPr>
                          <w:sz w:val="24"/>
                          <w:szCs w:val="24"/>
                        </w:rPr>
                        <w:t>-&gt; 12+(12*-18)/7%4+7*4</w:t>
                      </w:r>
                    </w:p>
                    <w:p w14:paraId="6A9F8E0D" w14:textId="77777777" w:rsidR="003F3016" w:rsidRPr="005158E5" w:rsidRDefault="003F3016" w:rsidP="003F3016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bookmarkStart w:id="1" w:name="_Hlk98794433"/>
                      <w:r w:rsidRPr="005158E5">
                        <w:rPr>
                          <w:sz w:val="24"/>
                          <w:szCs w:val="24"/>
                        </w:rPr>
                        <w:t>-&gt;</w:t>
                      </w:r>
                      <w:bookmarkEnd w:id="1"/>
                      <w:r w:rsidRPr="005158E5">
                        <w:rPr>
                          <w:sz w:val="24"/>
                          <w:szCs w:val="24"/>
                        </w:rPr>
                        <w:t xml:space="preserve"> 12+(-216/7)%4+7*4</w:t>
                      </w:r>
                    </w:p>
                    <w:p w14:paraId="061966B0" w14:textId="77777777" w:rsidR="003F3016" w:rsidRPr="005158E5" w:rsidRDefault="003F3016" w:rsidP="003F3016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5158E5">
                        <w:rPr>
                          <w:sz w:val="24"/>
                          <w:szCs w:val="24"/>
                        </w:rPr>
                        <w:t>-&gt; 12-(30%4)+(7*4)</w:t>
                      </w:r>
                    </w:p>
                    <w:p w14:paraId="178518E0" w14:textId="77777777" w:rsidR="003F3016" w:rsidRPr="005158E5" w:rsidRDefault="003F3016" w:rsidP="003F3016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5158E5">
                        <w:rPr>
                          <w:sz w:val="24"/>
                          <w:szCs w:val="24"/>
                        </w:rPr>
                        <w:t>-&gt; 12-2+(7*4)</w:t>
                      </w:r>
                    </w:p>
                    <w:p w14:paraId="6817FFEC" w14:textId="77777777" w:rsidR="003F3016" w:rsidRPr="005158E5" w:rsidRDefault="003F3016" w:rsidP="003F3016">
                      <w:pPr>
                        <w:spacing w:after="0" w:line="240" w:lineRule="auto"/>
                        <w:rPr>
                          <w:sz w:val="24"/>
                          <w:szCs w:val="24"/>
                        </w:rPr>
                      </w:pPr>
                      <w:r w:rsidRPr="005158E5">
                        <w:rPr>
                          <w:sz w:val="24"/>
                          <w:szCs w:val="24"/>
                        </w:rPr>
                        <w:t>-&gt; 12-2+28</w:t>
                      </w:r>
                    </w:p>
                    <w:p w14:paraId="7BC1E390" w14:textId="77777777" w:rsidR="003F3016" w:rsidRPr="00576856" w:rsidRDefault="003F3016" w:rsidP="003F3016">
                      <w:pPr>
                        <w:spacing w:after="0" w:line="240" w:lineRule="auto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5158E5">
                        <w:rPr>
                          <w:sz w:val="24"/>
                          <w:szCs w:val="24"/>
                        </w:rPr>
                        <w:t xml:space="preserve">-&gt; </w:t>
                      </w:r>
                      <w:r w:rsidRPr="00576856">
                        <w:rPr>
                          <w:b/>
                          <w:bCs/>
                          <w:sz w:val="24"/>
                          <w:szCs w:val="24"/>
                        </w:rPr>
                        <w:t>10+28 = 38.</w:t>
                      </w:r>
                    </w:p>
                    <w:p w14:paraId="6FD8F2FF" w14:textId="045AADC6" w:rsidR="003F3016" w:rsidRDefault="003F3016"/>
                  </w:txbxContent>
                </v:textbox>
                <w10:wrap type="tight" anchorx="margin"/>
              </v:shape>
            </w:pict>
          </mc:Fallback>
        </mc:AlternateContent>
      </w:r>
    </w:p>
    <w:p w14:paraId="7F15C5F0" w14:textId="77777777" w:rsidR="003F3016" w:rsidRDefault="003F3016">
      <w:pPr>
        <w:rPr>
          <w:b/>
          <w:bCs/>
          <w:sz w:val="24"/>
          <w:szCs w:val="24"/>
        </w:rPr>
      </w:pPr>
    </w:p>
    <w:p w14:paraId="1485C82F" w14:textId="77777777" w:rsidR="003F3016" w:rsidRDefault="003F3016">
      <w:pPr>
        <w:rPr>
          <w:b/>
          <w:bCs/>
          <w:sz w:val="24"/>
          <w:szCs w:val="24"/>
        </w:rPr>
      </w:pPr>
    </w:p>
    <w:p w14:paraId="7A679E8E" w14:textId="77777777" w:rsidR="003F3016" w:rsidRDefault="003F3016">
      <w:pPr>
        <w:rPr>
          <w:b/>
          <w:bCs/>
          <w:sz w:val="24"/>
          <w:szCs w:val="24"/>
        </w:rPr>
      </w:pPr>
    </w:p>
    <w:p w14:paraId="0977B827" w14:textId="77777777" w:rsidR="003F3016" w:rsidRDefault="003F3016">
      <w:pPr>
        <w:rPr>
          <w:b/>
          <w:bCs/>
          <w:sz w:val="24"/>
          <w:szCs w:val="24"/>
        </w:rPr>
      </w:pPr>
    </w:p>
    <w:p w14:paraId="4A644DBC" w14:textId="77777777" w:rsidR="003F3016" w:rsidRDefault="003F3016">
      <w:pPr>
        <w:rPr>
          <w:b/>
          <w:bCs/>
          <w:sz w:val="24"/>
          <w:szCs w:val="24"/>
        </w:rPr>
      </w:pPr>
    </w:p>
    <w:p w14:paraId="79C42462" w14:textId="0FEAB4B0" w:rsidR="003F3016" w:rsidRDefault="003F3016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A03BB0" wp14:editId="3A226C66">
                <wp:simplePos x="0" y="0"/>
                <wp:positionH relativeFrom="margin">
                  <wp:align>center</wp:align>
                </wp:positionH>
                <wp:positionV relativeFrom="paragraph">
                  <wp:posOffset>310066</wp:posOffset>
                </wp:positionV>
                <wp:extent cx="6686550" cy="0"/>
                <wp:effectExtent l="0" t="0" r="0" b="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DE436A" id="Straight Connector 5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4.4pt" to="526.5pt,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" strokecolor="#2f5496 [2404]" strokeweight=".5pt">
                <v:stroke joinstyle="miter"/>
                <w10:wrap anchorx="margin"/>
              </v:line>
            </w:pict>
          </mc:Fallback>
        </mc:AlternateContent>
      </w:r>
    </w:p>
    <w:p w14:paraId="1B117DE9" w14:textId="55A56231" w:rsidR="00BA0F14" w:rsidRPr="005158E5" w:rsidRDefault="007F0DD8">
      <w:pPr>
        <w:rPr>
          <w:b/>
          <w:bCs/>
          <w:sz w:val="24"/>
          <w:szCs w:val="24"/>
        </w:rPr>
      </w:pPr>
      <w:r w:rsidRPr="005158E5">
        <w:rPr>
          <w:b/>
          <w:bCs/>
          <w:sz w:val="24"/>
          <w:szCs w:val="24"/>
        </w:rPr>
        <w:t>Q6.</w:t>
      </w:r>
    </w:p>
    <w:p w14:paraId="7618F696" w14:textId="7C80A8C1" w:rsidR="00F36A84" w:rsidRPr="00F36A84" w:rsidRDefault="00F36A84" w:rsidP="00F36A84">
      <w:pPr>
        <w:rPr>
          <w:b/>
          <w:bCs/>
        </w:rPr>
      </w:pPr>
      <w:r w:rsidRPr="00F36A84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7632" behindDoc="1" locked="0" layoutInCell="1" allowOverlap="1" wp14:anchorId="3CE88643" wp14:editId="697A7BA7">
                <wp:simplePos x="0" y="0"/>
                <wp:positionH relativeFrom="margin">
                  <wp:align>left</wp:align>
                </wp:positionH>
                <wp:positionV relativeFrom="paragraph">
                  <wp:posOffset>2166844</wp:posOffset>
                </wp:positionV>
                <wp:extent cx="6113145" cy="797560"/>
                <wp:effectExtent l="0" t="0" r="20955" b="21590"/>
                <wp:wrapTight wrapText="bothSides">
                  <wp:wrapPolygon edited="0">
                    <wp:start x="0" y="0"/>
                    <wp:lineTo x="0" y="21669"/>
                    <wp:lineTo x="21607" y="21669"/>
                    <wp:lineTo x="21607" y="0"/>
                    <wp:lineTo x="0" y="0"/>
                  </wp:wrapPolygon>
                </wp:wrapTight>
                <wp:docPr id="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3145" cy="79785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199D05" w14:textId="77777777" w:rsidR="00F36A84" w:rsidRPr="005158E5" w:rsidRDefault="00F36A84" w:rsidP="00F36A84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158E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Ans:-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5158E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output will be 11.</w:t>
                            </w:r>
                          </w:p>
                          <w:p w14:paraId="65A96A15" w14:textId="77777777" w:rsidR="00F36A84" w:rsidRPr="005158E5" w:rsidRDefault="00F36A84" w:rsidP="00F36A84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3F30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-&gt;</w:t>
                            </w:r>
                            <w:r w:rsidRPr="005158E5">
                              <w:rPr>
                                <w:sz w:val="24"/>
                                <w:szCs w:val="24"/>
                              </w:rPr>
                              <w:t xml:space="preserve"> Z = y + ( y == 10);</w:t>
                            </w:r>
                          </w:p>
                          <w:p w14:paraId="2F579A58" w14:textId="77777777" w:rsidR="00F36A84" w:rsidRPr="005158E5" w:rsidRDefault="00F36A84" w:rsidP="00F36A84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3F30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-&gt;</w:t>
                            </w:r>
                            <w:r w:rsidRPr="005158E5">
                              <w:rPr>
                                <w:sz w:val="24"/>
                                <w:szCs w:val="24"/>
                              </w:rPr>
                              <w:t xml:space="preserve"> But y = 10;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3F30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-&gt;</w:t>
                            </w:r>
                            <w:r w:rsidRPr="005158E5">
                              <w:rPr>
                                <w:sz w:val="24"/>
                                <w:szCs w:val="24"/>
                              </w:rPr>
                              <w:t xml:space="preserve"> Z = 10 + ( 10 == 10);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F30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-&gt;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158E5">
                              <w:rPr>
                                <w:sz w:val="24"/>
                                <w:szCs w:val="24"/>
                              </w:rPr>
                              <w:t xml:space="preserve"> Z = 10 + 1;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F301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-&gt;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7685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Z = 11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;</w:t>
                            </w:r>
                            <w:r w:rsidRPr="00C97B1C"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4EC8FF54" w14:textId="77777777" w:rsidR="00F36A84" w:rsidRDefault="00F36A84" w:rsidP="00F36A8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8643" id="_x0000_s1029" type="#_x0000_t202" style="position:absolute;margin-left:0;margin-top:170.6pt;width:481.35pt;height:62.8pt;z-index:-2515988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" strokecolor="white [3212]">
                <v:textbox>
                  <w:txbxContent>
                    <w:p w14:paraId="04199D05" w14:textId="77777777" w:rsidR="00F36A84" w:rsidRPr="005158E5" w:rsidRDefault="00F36A84" w:rsidP="00F36A84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5158E5">
                        <w:rPr>
                          <w:b/>
                          <w:bCs/>
                          <w:sz w:val="24"/>
                          <w:szCs w:val="24"/>
                        </w:rPr>
                        <w:t>Ans:-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5158E5">
                        <w:rPr>
                          <w:b/>
                          <w:bCs/>
                          <w:sz w:val="24"/>
                          <w:szCs w:val="24"/>
                        </w:rPr>
                        <w:t>output will be 11.</w:t>
                      </w:r>
                    </w:p>
                    <w:p w14:paraId="65A96A15" w14:textId="77777777" w:rsidR="00F36A84" w:rsidRPr="005158E5" w:rsidRDefault="00F36A84" w:rsidP="00F36A84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3F3016">
                        <w:rPr>
                          <w:b/>
                          <w:bCs/>
                          <w:sz w:val="24"/>
                          <w:szCs w:val="24"/>
                        </w:rPr>
                        <w:t>-&gt;</w:t>
                      </w:r>
                      <w:r w:rsidRPr="005158E5">
                        <w:rPr>
                          <w:sz w:val="24"/>
                          <w:szCs w:val="24"/>
                        </w:rPr>
                        <w:t xml:space="preserve"> Z = y + ( y == 10);</w:t>
                      </w:r>
                    </w:p>
                    <w:p w14:paraId="2F579A58" w14:textId="77777777" w:rsidR="00F36A84" w:rsidRPr="005158E5" w:rsidRDefault="00F36A84" w:rsidP="00F36A84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3F3016">
                        <w:rPr>
                          <w:b/>
                          <w:bCs/>
                          <w:sz w:val="24"/>
                          <w:szCs w:val="24"/>
                        </w:rPr>
                        <w:t>-&gt;</w:t>
                      </w:r>
                      <w:r w:rsidRPr="005158E5">
                        <w:rPr>
                          <w:sz w:val="24"/>
                          <w:szCs w:val="24"/>
                        </w:rPr>
                        <w:t xml:space="preserve"> But y = 10;</w:t>
                      </w:r>
                      <w:r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3F3016">
                        <w:rPr>
                          <w:b/>
                          <w:bCs/>
                          <w:sz w:val="24"/>
                          <w:szCs w:val="24"/>
                        </w:rPr>
                        <w:t>-&gt;</w:t>
                      </w:r>
                      <w:r w:rsidRPr="005158E5">
                        <w:rPr>
                          <w:sz w:val="24"/>
                          <w:szCs w:val="24"/>
                        </w:rPr>
                        <w:t xml:space="preserve"> Z = 10 + ( 10 == 10);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3F3016">
                        <w:rPr>
                          <w:b/>
                          <w:bCs/>
                          <w:sz w:val="24"/>
                          <w:szCs w:val="24"/>
                        </w:rPr>
                        <w:t>-&gt;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5158E5">
                        <w:rPr>
                          <w:sz w:val="24"/>
                          <w:szCs w:val="24"/>
                        </w:rPr>
                        <w:t xml:space="preserve"> Z = 10 + 1;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3F3016">
                        <w:rPr>
                          <w:b/>
                          <w:bCs/>
                          <w:sz w:val="24"/>
                          <w:szCs w:val="24"/>
                        </w:rPr>
                        <w:t>-&gt;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576856">
                        <w:rPr>
                          <w:b/>
                          <w:bCs/>
                          <w:sz w:val="24"/>
                          <w:szCs w:val="24"/>
                        </w:rPr>
                        <w:t>Z = 11</w:t>
                      </w:r>
                      <w:r>
                        <w:rPr>
                          <w:sz w:val="24"/>
                          <w:szCs w:val="24"/>
                        </w:rPr>
                        <w:t>;</w:t>
                      </w:r>
                      <w:r w:rsidRPr="00C97B1C">
                        <w:rPr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4EC8FF54" w14:textId="77777777" w:rsidR="00F36A84" w:rsidRDefault="00F36A84" w:rsidP="00F36A84"/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8042791" wp14:editId="73A1D743">
                <wp:simplePos x="0" y="0"/>
                <wp:positionH relativeFrom="margin">
                  <wp:align>center</wp:align>
                </wp:positionH>
                <wp:positionV relativeFrom="paragraph">
                  <wp:posOffset>3074894</wp:posOffset>
                </wp:positionV>
                <wp:extent cx="6686550" cy="0"/>
                <wp:effectExtent l="0" t="0" r="0" b="0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A2ED65" id="Straight Connector 80" o:spid="_x0000_s1026" style="position:absolute;z-index:251719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42.1pt" to="526.5pt,24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C8Pk1/bAAAACQEAAA8AAAAAAAAA&#10;AAAAAAAAIQQAAGRycy9kb3ducmV2LnhtbFBLBQYAAAAABAAEAPMAAAApBQAAAAA=&#10;" strokecolor="#2f5496 [2404]" strokeweight=".5pt">
                <v:stroke joinstyle="miter"/>
                <w10:wrap anchorx="margin"/>
              </v:line>
            </w:pict>
          </mc:Fallback>
        </mc:AlternateContent>
      </w:r>
      <w:r w:rsidR="007F0DD8" w:rsidRPr="007F0DD8">
        <w:rPr>
          <w:b/>
          <w:bCs/>
          <w:noProof/>
        </w:rPr>
        <w:drawing>
          <wp:inline distT="0" distB="0" distL="0" distR="0" wp14:anchorId="4685A32E" wp14:editId="3E3E9B97">
            <wp:extent cx="3764604" cy="2053420"/>
            <wp:effectExtent l="0" t="0" r="762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459" cy="205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F209F" w14:textId="77777777" w:rsidR="00F36A84" w:rsidRDefault="00F36A84" w:rsidP="00366DBD">
      <w:pPr>
        <w:spacing w:after="0"/>
        <w:rPr>
          <w:b/>
          <w:bCs/>
          <w:sz w:val="24"/>
          <w:szCs w:val="24"/>
        </w:rPr>
      </w:pPr>
    </w:p>
    <w:p w14:paraId="395D49AD" w14:textId="46E8A4FC" w:rsidR="005158E5" w:rsidRDefault="00ED2167" w:rsidP="00366DBD">
      <w:pPr>
        <w:spacing w:after="0"/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50EF2A40" wp14:editId="172FA6F7">
                <wp:simplePos x="0" y="0"/>
                <wp:positionH relativeFrom="margin">
                  <wp:align>center</wp:align>
                </wp:positionH>
                <wp:positionV relativeFrom="paragraph">
                  <wp:posOffset>-88184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B79F7C" id="Straight Connector 74" o:spid="_x0000_s1026" style="position:absolute;z-index:-2516224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-6.95pt" to="526.5pt,-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BtZeivbAAAACQEAAA8AAAAAAAAA&#10;AAAAAAAAIQQAAGRycy9kb3ducmV2LnhtbFBLBQYAAAAABAAEAPMAAAAp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5158E5" w:rsidRPr="005158E5">
        <w:rPr>
          <w:b/>
          <w:bCs/>
          <w:sz w:val="24"/>
          <w:szCs w:val="24"/>
        </w:rPr>
        <w:t>Q7.</w:t>
      </w:r>
    </w:p>
    <w:p w14:paraId="291277F7" w14:textId="038B3F8A" w:rsidR="005158E5" w:rsidRDefault="00F36A84" w:rsidP="00366DBD">
      <w:pPr>
        <w:spacing w:after="0"/>
        <w:rPr>
          <w:b/>
          <w:bCs/>
          <w:sz w:val="24"/>
          <w:szCs w:val="24"/>
        </w:rPr>
      </w:pPr>
      <w:r w:rsidRPr="00F36A84">
        <w:rPr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21728" behindDoc="1" locked="0" layoutInCell="1" allowOverlap="1" wp14:anchorId="12C2341D" wp14:editId="0B892282">
                <wp:simplePos x="0" y="0"/>
                <wp:positionH relativeFrom="margin">
                  <wp:align>left</wp:align>
                </wp:positionH>
                <wp:positionV relativeFrom="paragraph">
                  <wp:posOffset>2061434</wp:posOffset>
                </wp:positionV>
                <wp:extent cx="6033135" cy="1353185"/>
                <wp:effectExtent l="0" t="0" r="24765" b="18415"/>
                <wp:wrapTight wrapText="bothSides">
                  <wp:wrapPolygon edited="0">
                    <wp:start x="0" y="0"/>
                    <wp:lineTo x="0" y="21590"/>
                    <wp:lineTo x="21620" y="21590"/>
                    <wp:lineTo x="21620" y="0"/>
                    <wp:lineTo x="0" y="0"/>
                  </wp:wrapPolygon>
                </wp:wrapTight>
                <wp:docPr id="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3135" cy="1353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9813E1" w14:textId="11A8CF28" w:rsidR="00F36A84" w:rsidRDefault="00F36A84" w:rsidP="00F36A84">
                            <w:pPr>
                              <w:spacing w:after="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Ans:- Output will be  5.</w:t>
                            </w:r>
                          </w:p>
                          <w:p w14:paraId="5E3F88AF" w14:textId="77777777" w:rsidR="00F36A84" w:rsidRPr="00784DFE" w:rsidRDefault="00F36A84" w:rsidP="00F36A84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784DFE">
                              <w:rPr>
                                <w:sz w:val="26"/>
                                <w:szCs w:val="26"/>
                              </w:rPr>
                              <w:t>h = 9;</w:t>
                            </w:r>
                          </w:p>
                          <w:p w14:paraId="466B9BA2" w14:textId="77777777" w:rsidR="00F36A84" w:rsidRPr="00784DFE" w:rsidRDefault="00F36A84" w:rsidP="00F36A84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784DFE">
                              <w:rPr>
                                <w:sz w:val="26"/>
                                <w:szCs w:val="26"/>
                              </w:rPr>
                              <w:t>b = ( 5*2 )+( 2*3)&lt;(9*2)? 5 : 3;</w:t>
                            </w:r>
                          </w:p>
                          <w:p w14:paraId="293E6B92" w14:textId="77777777" w:rsidR="00F36A84" w:rsidRPr="00784DFE" w:rsidRDefault="00F36A84" w:rsidP="00F36A84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784DFE">
                              <w:rPr>
                                <w:sz w:val="26"/>
                                <w:szCs w:val="26"/>
                              </w:rPr>
                              <w:t>b = 16 &lt; 18 ? 5 : 3; // 16 &lt; 18 True means return 1;</w:t>
                            </w:r>
                          </w:p>
                          <w:p w14:paraId="5AB19216" w14:textId="77777777" w:rsidR="00F36A84" w:rsidRPr="00784DFE" w:rsidRDefault="00F36A84" w:rsidP="00F36A84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784DFE">
                              <w:rPr>
                                <w:sz w:val="26"/>
                                <w:szCs w:val="26"/>
                              </w:rPr>
                              <w:t>b = 1 ? 5 : 3;// if return 0 then b = 3;</w:t>
                            </w:r>
                          </w:p>
                          <w:p w14:paraId="693E2BDC" w14:textId="77777777" w:rsidR="00F36A84" w:rsidRDefault="00F36A84" w:rsidP="00F36A84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784DF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b = 5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  <w:p w14:paraId="6CB4B944" w14:textId="0F2B780A" w:rsidR="00F36A84" w:rsidRDefault="00F36A8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341D" id="_x0000_s1030" type="#_x0000_t202" style="position:absolute;margin-left:0;margin-top:162.3pt;width:475.05pt;height:106.55pt;z-index:-2515947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" strokecolor="white [3212]">
                <v:textbox>
                  <w:txbxContent>
                    <w:p w14:paraId="4D9813E1" w14:textId="11A8CF28" w:rsidR="00F36A84" w:rsidRDefault="00F36A84" w:rsidP="00F36A84">
                      <w:pPr>
                        <w:spacing w:after="0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Ans:- Output will be  5.</w:t>
                      </w:r>
                    </w:p>
                    <w:p w14:paraId="5E3F88AF" w14:textId="77777777" w:rsidR="00F36A84" w:rsidRPr="00784DFE" w:rsidRDefault="00F36A84" w:rsidP="00F36A84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784DFE">
                        <w:rPr>
                          <w:sz w:val="26"/>
                          <w:szCs w:val="26"/>
                        </w:rPr>
                        <w:t>h = 9;</w:t>
                      </w:r>
                    </w:p>
                    <w:p w14:paraId="466B9BA2" w14:textId="77777777" w:rsidR="00F36A84" w:rsidRPr="00784DFE" w:rsidRDefault="00F36A84" w:rsidP="00F36A84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784DFE">
                        <w:rPr>
                          <w:sz w:val="26"/>
                          <w:szCs w:val="26"/>
                        </w:rPr>
                        <w:t>b = ( 5*2 )+( 2*3)&lt;(9*2)? 5 : 3;</w:t>
                      </w:r>
                    </w:p>
                    <w:p w14:paraId="293E6B92" w14:textId="77777777" w:rsidR="00F36A84" w:rsidRPr="00784DFE" w:rsidRDefault="00F36A84" w:rsidP="00F36A84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784DFE">
                        <w:rPr>
                          <w:sz w:val="26"/>
                          <w:szCs w:val="26"/>
                        </w:rPr>
                        <w:t>b = 16 &lt; 18 ? 5 : 3; // 16 &lt; 18 True means return 1;</w:t>
                      </w:r>
                    </w:p>
                    <w:p w14:paraId="5AB19216" w14:textId="77777777" w:rsidR="00F36A84" w:rsidRPr="00784DFE" w:rsidRDefault="00F36A84" w:rsidP="00F36A84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784DFE">
                        <w:rPr>
                          <w:sz w:val="26"/>
                          <w:szCs w:val="26"/>
                        </w:rPr>
                        <w:t>b = 1 ? 5 : 3;// if return 0 then b = 3;</w:t>
                      </w:r>
                    </w:p>
                    <w:p w14:paraId="693E2BDC" w14:textId="77777777" w:rsidR="00F36A84" w:rsidRDefault="00F36A84" w:rsidP="00F36A84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784DFE">
                        <w:rPr>
                          <w:b/>
                          <w:bCs/>
                          <w:sz w:val="26"/>
                          <w:szCs w:val="26"/>
                        </w:rPr>
                        <w:t>b = 5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.</w:t>
                      </w:r>
                    </w:p>
                    <w:p w14:paraId="6CB4B944" w14:textId="0F2B780A" w:rsidR="00F36A84" w:rsidRDefault="00F36A84"/>
                  </w:txbxContent>
                </v:textbox>
                <w10:wrap type="tight" anchorx="margin"/>
              </v:shape>
            </w:pict>
          </mc:Fallback>
        </mc:AlternateContent>
      </w:r>
      <w:r w:rsidR="005158E5">
        <w:rPr>
          <w:noProof/>
        </w:rPr>
        <w:drawing>
          <wp:inline distT="0" distB="0" distL="0" distR="0" wp14:anchorId="23C493A6" wp14:editId="476117C7">
            <wp:extent cx="3286125" cy="19431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5264" w14:textId="3A2D78C4" w:rsidR="00784DFE" w:rsidRDefault="00F36A84" w:rsidP="00784DFE">
      <w:pPr>
        <w:spacing w:after="0"/>
        <w:rPr>
          <w:b/>
          <w:bCs/>
          <w:sz w:val="26"/>
          <w:szCs w:val="26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301AD559" wp14:editId="1D254750">
                <wp:simplePos x="0" y="0"/>
                <wp:positionH relativeFrom="margin">
                  <wp:align>center</wp:align>
                </wp:positionH>
                <wp:positionV relativeFrom="paragraph">
                  <wp:posOffset>1610024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339D07" id="Straight Connector 59" o:spid="_x0000_s1026" style="position:absolute;z-index:-251651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26.75pt" to="526.5pt,12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HQGCxLbAAAACQEAAA8AAAAAAAAA&#10;AAAAAAAAIQQAAGRycy9kb3ducmV2LnhtbFBLBQYAAAAABAAEAPMAAAAp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784DFE">
        <w:rPr>
          <w:b/>
          <w:bCs/>
          <w:sz w:val="26"/>
          <w:szCs w:val="26"/>
        </w:rPr>
        <w:t>Q8.</w:t>
      </w:r>
    </w:p>
    <w:p w14:paraId="1865120C" w14:textId="258CB6A8" w:rsidR="004B2A99" w:rsidRPr="00F36A84" w:rsidRDefault="00E8525F" w:rsidP="004B2A99">
      <w:pPr>
        <w:spacing w:after="0"/>
        <w:rPr>
          <w:b/>
          <w:bCs/>
          <w:sz w:val="26"/>
          <w:szCs w:val="26"/>
        </w:rPr>
      </w:pPr>
      <w:r w:rsidRPr="00F36A84">
        <w:rPr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23776" behindDoc="1" locked="0" layoutInCell="1" allowOverlap="1" wp14:anchorId="6571C0BB" wp14:editId="384ED048">
                <wp:simplePos x="0" y="0"/>
                <wp:positionH relativeFrom="margin">
                  <wp:align>left</wp:align>
                </wp:positionH>
                <wp:positionV relativeFrom="paragraph">
                  <wp:posOffset>2800499</wp:posOffset>
                </wp:positionV>
                <wp:extent cx="6534785" cy="1404620"/>
                <wp:effectExtent l="0" t="0" r="18415" b="19685"/>
                <wp:wrapTight wrapText="bothSides">
                  <wp:wrapPolygon edited="0">
                    <wp:start x="0" y="0"/>
                    <wp:lineTo x="0" y="21616"/>
                    <wp:lineTo x="21598" y="21616"/>
                    <wp:lineTo x="21598" y="0"/>
                    <wp:lineTo x="0" y="0"/>
                  </wp:wrapPolygon>
                </wp:wrapTight>
                <wp:docPr id="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47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3E012" w14:textId="3AE8761F" w:rsidR="00F36A84" w:rsidRDefault="00F36A84" w:rsidP="00F36A84">
                            <w:pPr>
                              <w:spacing w:after="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Ans:- Output will be false.</w:t>
                            </w:r>
                          </w:p>
                          <w:p w14:paraId="7FF7DD2A" w14:textId="77777777" w:rsidR="00F36A84" w:rsidRPr="00391C54" w:rsidRDefault="00F36A84" w:rsidP="00F36A84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391C54">
                              <w:rPr>
                                <w:sz w:val="26"/>
                                <w:szCs w:val="26"/>
                              </w:rPr>
                              <w:t>In if statement x++ is post increment then value of x is 0 means if statement not work.</w:t>
                            </w:r>
                          </w:p>
                          <w:p w14:paraId="7E3A0E78" w14:textId="2E6A310C" w:rsidR="00F36A84" w:rsidRDefault="00F36A84" w:rsidP="00F36A84">
                            <w:r w:rsidRPr="00391C54">
                              <w:rPr>
                                <w:sz w:val="26"/>
                                <w:szCs w:val="26"/>
                              </w:rPr>
                              <w:t xml:space="preserve">But after if statement x++ become 1.therefore </w:t>
                            </w:r>
                            <w:r w:rsidRPr="0057685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output will be false</w:t>
                            </w:r>
                            <w:r w:rsidRPr="00391C54">
                              <w:rPr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71C0BB" id="_x0000_s1031" type="#_x0000_t202" style="position:absolute;margin-left:0;margin-top:220.5pt;width:514.55pt;height:110.6pt;z-index:-25159270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" strokecolor="white [3212]">
                <v:textbox style="mso-fit-shape-to-text:t">
                  <w:txbxContent>
                    <w:p w14:paraId="0D43E012" w14:textId="3AE8761F" w:rsidR="00F36A84" w:rsidRDefault="00F36A84" w:rsidP="00F36A84">
                      <w:pPr>
                        <w:spacing w:after="0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Ans:- Output will be false.</w:t>
                      </w:r>
                    </w:p>
                    <w:p w14:paraId="7FF7DD2A" w14:textId="77777777" w:rsidR="00F36A84" w:rsidRPr="00391C54" w:rsidRDefault="00F36A84" w:rsidP="00F36A84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391C54">
                        <w:rPr>
                          <w:sz w:val="26"/>
                          <w:szCs w:val="26"/>
                        </w:rPr>
                        <w:t>In if statement x++ is post increment then value of x is 0 means if statement not work.</w:t>
                      </w:r>
                    </w:p>
                    <w:p w14:paraId="7E3A0E78" w14:textId="2E6A310C" w:rsidR="00F36A84" w:rsidRDefault="00F36A84" w:rsidP="00F36A84">
                      <w:r w:rsidRPr="00391C54">
                        <w:rPr>
                          <w:sz w:val="26"/>
                          <w:szCs w:val="26"/>
                        </w:rPr>
                        <w:t xml:space="preserve">But after if statement x++ become 1.therefore </w:t>
                      </w:r>
                      <w:r w:rsidRPr="00576856">
                        <w:rPr>
                          <w:b/>
                          <w:bCs/>
                          <w:sz w:val="26"/>
                          <w:szCs w:val="26"/>
                        </w:rPr>
                        <w:t>output will be false</w:t>
                      </w:r>
                      <w:r w:rsidRPr="00391C54">
                        <w:rPr>
                          <w:sz w:val="26"/>
                          <w:szCs w:val="26"/>
                        </w:rPr>
                        <w:t>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F36A8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9603AA" wp14:editId="7AEE5642">
                <wp:simplePos x="0" y="0"/>
                <wp:positionH relativeFrom="margin">
                  <wp:align>center</wp:align>
                </wp:positionH>
                <wp:positionV relativeFrom="paragraph">
                  <wp:posOffset>3737236</wp:posOffset>
                </wp:positionV>
                <wp:extent cx="6686550" cy="0"/>
                <wp:effectExtent l="0" t="0" r="0" b="0"/>
                <wp:wrapSquare wrapText="bothSides"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A6EE50" id="Straight Connector 60" o:spid="_x0000_s1026" style="position:absolute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94.25pt" to="526.5pt,29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KzPctfbAAAACQEAAA8AAAAAAAAA&#10;AAAAAAAAIQQAAGRycy9kb3ducmV2LnhtbFBLBQYAAAAABAAEAPMAAAApBQAAAAA=&#10;" strokecolor="#2f5496 [2404]" strokeweight=".5pt">
                <v:stroke joinstyle="miter"/>
                <w10:wrap type="square" anchorx="margin"/>
              </v:line>
            </w:pict>
          </mc:Fallback>
        </mc:AlternateContent>
      </w:r>
      <w:r w:rsidR="004B2A99" w:rsidRPr="004B2A99">
        <w:rPr>
          <w:b/>
          <w:bCs/>
          <w:noProof/>
          <w:sz w:val="26"/>
          <w:szCs w:val="26"/>
        </w:rPr>
        <w:drawing>
          <wp:inline distT="0" distB="0" distL="0" distR="0" wp14:anchorId="2972E3A7" wp14:editId="38A4112D">
            <wp:extent cx="4257675" cy="25622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4DFE" w:rsidRPr="00784DFE">
        <w:rPr>
          <w:b/>
          <w:bCs/>
          <w:sz w:val="26"/>
          <w:szCs w:val="26"/>
        </w:rPr>
        <w:t xml:space="preserve"> </w:t>
      </w:r>
    </w:p>
    <w:p w14:paraId="4CB62878" w14:textId="033B6EF8" w:rsidR="004B2A99" w:rsidRDefault="004B2A99" w:rsidP="004B2A99">
      <w:pPr>
        <w:spacing w:after="0"/>
        <w:rPr>
          <w:b/>
          <w:bCs/>
          <w:sz w:val="24"/>
          <w:szCs w:val="24"/>
        </w:rPr>
      </w:pPr>
    </w:p>
    <w:p w14:paraId="104B1D50" w14:textId="2BFDCCF5" w:rsidR="004B2A99" w:rsidRDefault="00155AC3" w:rsidP="004B2A99">
      <w:pPr>
        <w:spacing w:after="0"/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8BA490A" wp14:editId="75950A75">
                <wp:simplePos x="0" y="0"/>
                <wp:positionH relativeFrom="margin">
                  <wp:align>center</wp:align>
                </wp:positionH>
                <wp:positionV relativeFrom="paragraph">
                  <wp:posOffset>-78456</wp:posOffset>
                </wp:positionV>
                <wp:extent cx="6686550" cy="0"/>
                <wp:effectExtent l="0" t="0" r="0" b="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623408" id="Straight Connector 73" o:spid="_x0000_s1026" style="position:absolute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-6.2pt" to="526.5pt,-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PQD5lbbAAAACQEAAA8AAAAAAAAA&#10;AAAAAAAAIQQAAGRycy9kb3ducmV2LnhtbFBLBQYAAAAABAAEAPMAAAApBQAAAAA=&#10;" strokecolor="#2f5496 [2404]" strokeweight=".5pt">
                <v:stroke joinstyle="miter"/>
                <w10:wrap anchorx="margin"/>
              </v:line>
            </w:pict>
          </mc:Fallback>
        </mc:AlternateContent>
      </w:r>
      <w:r w:rsidR="004B2A99">
        <w:rPr>
          <w:b/>
          <w:bCs/>
          <w:sz w:val="24"/>
          <w:szCs w:val="24"/>
        </w:rPr>
        <w:t>Q9.</w:t>
      </w:r>
    </w:p>
    <w:p w14:paraId="02210A3C" w14:textId="7731C4CD" w:rsidR="004B2A99" w:rsidRDefault="00F36A84" w:rsidP="004B2A99">
      <w:pPr>
        <w:spacing w:after="0"/>
        <w:rPr>
          <w:b/>
          <w:bCs/>
          <w:sz w:val="24"/>
          <w:szCs w:val="24"/>
        </w:rPr>
      </w:pPr>
      <w:r w:rsidRPr="00F36A84">
        <w:rPr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25824" behindDoc="1" locked="0" layoutInCell="1" allowOverlap="1" wp14:anchorId="0075B934" wp14:editId="25441778">
                <wp:simplePos x="0" y="0"/>
                <wp:positionH relativeFrom="margin">
                  <wp:align>left</wp:align>
                </wp:positionH>
                <wp:positionV relativeFrom="paragraph">
                  <wp:posOffset>2517626</wp:posOffset>
                </wp:positionV>
                <wp:extent cx="6507480" cy="1404620"/>
                <wp:effectExtent l="0" t="0" r="26670" b="17780"/>
                <wp:wrapTight wrapText="bothSides">
                  <wp:wrapPolygon edited="0">
                    <wp:start x="0" y="0"/>
                    <wp:lineTo x="0" y="21578"/>
                    <wp:lineTo x="21625" y="21578"/>
                    <wp:lineTo x="21625" y="0"/>
                    <wp:lineTo x="0" y="0"/>
                  </wp:wrapPolygon>
                </wp:wrapTight>
                <wp:docPr id="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074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B6CB9" w14:textId="12422F19" w:rsidR="00F36A84" w:rsidRDefault="00F36A84" w:rsidP="00F36A84">
                            <w:pPr>
                              <w:spacing w:after="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Ans:- Output will be false.</w:t>
                            </w:r>
                          </w:p>
                          <w:p w14:paraId="3176AB28" w14:textId="77777777" w:rsidR="00F36A84" w:rsidRPr="000F4AC0" w:rsidRDefault="00F36A84" w:rsidP="00F36A84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0F4AC0">
                              <w:rPr>
                                <w:sz w:val="26"/>
                                <w:szCs w:val="26"/>
                              </w:rPr>
                              <w:t>Associativity of ‘ &gt; ’ operator is left-to-right.</w:t>
                            </w:r>
                          </w:p>
                          <w:p w14:paraId="3090EEFB" w14:textId="77777777" w:rsidR="00F36A84" w:rsidRPr="000F4AC0" w:rsidRDefault="00F36A84" w:rsidP="00F36A84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0F4AC0">
                              <w:rPr>
                                <w:sz w:val="26"/>
                                <w:szCs w:val="26"/>
                              </w:rPr>
                              <w:t xml:space="preserve">(c &gt; b  &gt; a)  </w:t>
                            </w:r>
                            <w:r w:rsidRPr="000F4AC0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0F4AC0">
                              <w:rPr>
                                <w:sz w:val="26"/>
                                <w:szCs w:val="26"/>
                              </w:rPr>
                              <w:t xml:space="preserve">  (0 &gt; a) </w:t>
                            </w:r>
                            <w:r w:rsidRPr="000F4AC0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0F4AC0">
                              <w:rPr>
                                <w:sz w:val="26"/>
                                <w:szCs w:val="26"/>
                              </w:rPr>
                              <w:t xml:space="preserve"> 0</w:t>
                            </w:r>
                          </w:p>
                          <w:p w14:paraId="432CD7AB" w14:textId="77777777" w:rsidR="00F36A84" w:rsidRDefault="00F36A84" w:rsidP="00F36A84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0F4AC0">
                              <w:rPr>
                                <w:sz w:val="26"/>
                                <w:szCs w:val="26"/>
                              </w:rPr>
                              <w:t xml:space="preserve">If(0) means compiler goes to else and </w:t>
                            </w:r>
                            <w:r w:rsidRPr="0057685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else print false</w:t>
                            </w:r>
                            <w:r w:rsidRPr="000F4AC0">
                              <w:rPr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  <w:p w14:paraId="7507033F" w14:textId="5E0F7682" w:rsidR="00F36A84" w:rsidRDefault="00F36A8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75B934" id="_x0000_s1032" type="#_x0000_t202" style="position:absolute;margin-left:0;margin-top:198.25pt;width:512.4pt;height:110.6pt;z-index:-25159065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" strokecolor="white [3212]">
                <v:textbox style="mso-fit-shape-to-text:t">
                  <w:txbxContent>
                    <w:p w14:paraId="1EAB6CB9" w14:textId="12422F19" w:rsidR="00F36A84" w:rsidRDefault="00F36A84" w:rsidP="00F36A84">
                      <w:pPr>
                        <w:spacing w:after="0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Ans:- Output will be false.</w:t>
                      </w:r>
                    </w:p>
                    <w:p w14:paraId="3176AB28" w14:textId="77777777" w:rsidR="00F36A84" w:rsidRPr="000F4AC0" w:rsidRDefault="00F36A84" w:rsidP="00F36A84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0F4AC0">
                        <w:rPr>
                          <w:sz w:val="26"/>
                          <w:szCs w:val="26"/>
                        </w:rPr>
                        <w:t>Associativity of ‘ &gt; ’ operator is left-to-right.</w:t>
                      </w:r>
                    </w:p>
                    <w:p w14:paraId="3090EEFB" w14:textId="77777777" w:rsidR="00F36A84" w:rsidRPr="000F4AC0" w:rsidRDefault="00F36A84" w:rsidP="00F36A84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0F4AC0">
                        <w:rPr>
                          <w:sz w:val="26"/>
                          <w:szCs w:val="26"/>
                        </w:rPr>
                        <w:t xml:space="preserve">(c &gt; b  &gt; a)  </w:t>
                      </w:r>
                      <w:r w:rsidRPr="000F4AC0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0F4AC0">
                        <w:rPr>
                          <w:sz w:val="26"/>
                          <w:szCs w:val="26"/>
                        </w:rPr>
                        <w:t xml:space="preserve">  (0 &gt; a) </w:t>
                      </w:r>
                      <w:r w:rsidRPr="000F4AC0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0F4AC0">
                        <w:rPr>
                          <w:sz w:val="26"/>
                          <w:szCs w:val="26"/>
                        </w:rPr>
                        <w:t xml:space="preserve"> 0</w:t>
                      </w:r>
                    </w:p>
                    <w:p w14:paraId="432CD7AB" w14:textId="77777777" w:rsidR="00F36A84" w:rsidRDefault="00F36A84" w:rsidP="00F36A84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0F4AC0">
                        <w:rPr>
                          <w:sz w:val="26"/>
                          <w:szCs w:val="26"/>
                        </w:rPr>
                        <w:t xml:space="preserve">If(0) means compiler goes to else and </w:t>
                      </w:r>
                      <w:r w:rsidRPr="00576856">
                        <w:rPr>
                          <w:b/>
                          <w:bCs/>
                          <w:sz w:val="26"/>
                          <w:szCs w:val="26"/>
                        </w:rPr>
                        <w:t>else print false</w:t>
                      </w:r>
                      <w:r w:rsidRPr="000F4AC0">
                        <w:rPr>
                          <w:sz w:val="26"/>
                          <w:szCs w:val="26"/>
                        </w:rPr>
                        <w:t>.</w:t>
                      </w:r>
                    </w:p>
                    <w:p w14:paraId="7507033F" w14:textId="5E0F7682" w:rsidR="00F36A84" w:rsidRDefault="00F36A84"/>
                  </w:txbxContent>
                </v:textbox>
                <w10:wrap type="tight" anchorx="margin"/>
              </v:shape>
            </w:pict>
          </mc:Fallback>
        </mc:AlternateContent>
      </w:r>
      <w:r w:rsidR="000F4AC0" w:rsidRPr="000F4AC0">
        <w:rPr>
          <w:b/>
          <w:bCs/>
          <w:noProof/>
          <w:sz w:val="24"/>
          <w:szCs w:val="24"/>
        </w:rPr>
        <w:drawing>
          <wp:inline distT="0" distB="0" distL="0" distR="0" wp14:anchorId="2114E54D" wp14:editId="18CDDC37">
            <wp:extent cx="2392325" cy="2392325"/>
            <wp:effectExtent l="0" t="0" r="8255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516" cy="239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42DB9" w14:textId="71076EED" w:rsidR="000F4AC0" w:rsidRDefault="009F1705" w:rsidP="004B2A99">
      <w:pPr>
        <w:spacing w:after="0"/>
        <w:rPr>
          <w:sz w:val="26"/>
          <w:szCs w:val="26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B8F61CD" wp14:editId="2D2F2221">
                <wp:simplePos x="0" y="0"/>
                <wp:positionH relativeFrom="margin">
                  <wp:align>center</wp:align>
                </wp:positionH>
                <wp:positionV relativeFrom="paragraph">
                  <wp:posOffset>1557692</wp:posOffset>
                </wp:positionV>
                <wp:extent cx="6686550" cy="0"/>
                <wp:effectExtent l="0" t="0" r="0" b="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FDAC8E" id="Straight Connector 6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22.65pt" to="526.5pt,1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BK+/dzbAAAACQEAAA8AAAAAAAAA&#10;AAAAAAAAIQQAAGRycy9kb3ducmV2LnhtbFBLBQYAAAAABAAEAPMAAAApBQAAAAA=&#10;" strokecolor="#2f5496 [2404]" strokeweight=".5pt">
                <v:stroke joinstyle="miter"/>
                <w10:wrap anchorx="margin"/>
              </v:line>
            </w:pict>
          </mc:Fallback>
        </mc:AlternateContent>
      </w:r>
    </w:p>
    <w:p w14:paraId="49FAB310" w14:textId="73EE9335" w:rsidR="000F4AC0" w:rsidRPr="000F4AC0" w:rsidRDefault="000F4AC0" w:rsidP="004B2A99">
      <w:pPr>
        <w:spacing w:after="0"/>
        <w:rPr>
          <w:b/>
          <w:bCs/>
          <w:sz w:val="26"/>
          <w:szCs w:val="26"/>
        </w:rPr>
      </w:pPr>
      <w:r w:rsidRPr="000F4AC0">
        <w:rPr>
          <w:b/>
          <w:bCs/>
          <w:sz w:val="26"/>
          <w:szCs w:val="26"/>
        </w:rPr>
        <w:t>Q10.</w:t>
      </w:r>
    </w:p>
    <w:p w14:paraId="547B7658" w14:textId="1E69D12F" w:rsidR="00C97B1C" w:rsidRPr="009F1705" w:rsidRDefault="009F1705" w:rsidP="009F1705">
      <w:pPr>
        <w:rPr>
          <w:b/>
          <w:bCs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C44862" wp14:editId="72AE290D">
                <wp:simplePos x="0" y="0"/>
                <wp:positionH relativeFrom="margin">
                  <wp:align>center</wp:align>
                </wp:positionH>
                <wp:positionV relativeFrom="paragraph">
                  <wp:posOffset>3373194</wp:posOffset>
                </wp:positionV>
                <wp:extent cx="6686550" cy="0"/>
                <wp:effectExtent l="0" t="0" r="0" b="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EE1746" id="Straight Connector 62" o:spid="_x0000_s1026" style="position:absolute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65.6pt" to="526.5pt,2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P+y2SrbAAAACQEAAA8AAAAAAAAA&#10;AAAAAAAAIQQAAGRycy9kb3ducmV2LnhtbFBLBQYAAAAABAAEAPMAAAApBQAAAAA=&#10;" strokecolor="#2f5496 [2404]" strokeweight=".5pt">
                <v:stroke joinstyle="miter"/>
                <w10:wrap anchorx="margin"/>
              </v:line>
            </w:pict>
          </mc:Fallback>
        </mc:AlternateContent>
      </w:r>
      <w:r w:rsidRPr="009F1705">
        <w:rPr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27872" behindDoc="1" locked="0" layoutInCell="1" allowOverlap="1" wp14:anchorId="6644BFC8" wp14:editId="5241C98E">
                <wp:simplePos x="0" y="0"/>
                <wp:positionH relativeFrom="page">
                  <wp:posOffset>743585</wp:posOffset>
                </wp:positionH>
                <wp:positionV relativeFrom="paragraph">
                  <wp:posOffset>2199005</wp:posOffset>
                </wp:positionV>
                <wp:extent cx="6642735" cy="1128395"/>
                <wp:effectExtent l="0" t="0" r="24765" b="14605"/>
                <wp:wrapTight wrapText="bothSides">
                  <wp:wrapPolygon edited="0">
                    <wp:start x="0" y="0"/>
                    <wp:lineTo x="0" y="21515"/>
                    <wp:lineTo x="21619" y="21515"/>
                    <wp:lineTo x="21619" y="0"/>
                    <wp:lineTo x="0" y="0"/>
                  </wp:wrapPolygon>
                </wp:wrapTight>
                <wp:docPr id="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735" cy="1128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4F448" w14:textId="77777777" w:rsidR="009F1705" w:rsidRDefault="009F1705" w:rsidP="009F170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Ans:- Output will be Delhi .</w:t>
                            </w:r>
                          </w:p>
                          <w:p w14:paraId="35FF11E9" w14:textId="37737E67" w:rsidR="009F1705" w:rsidRPr="009F1705" w:rsidRDefault="009F1705" w:rsidP="009F170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91C54">
                              <w:rPr>
                                <w:sz w:val="26"/>
                                <w:szCs w:val="26"/>
                              </w:rPr>
                              <w:t xml:space="preserve">d = ++a &amp;&amp; ++b || c--  </w:t>
                            </w:r>
                            <w:r w:rsidRPr="00391C54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391C54">
                              <w:rPr>
                                <w:sz w:val="26"/>
                                <w:szCs w:val="26"/>
                              </w:rPr>
                              <w:t xml:space="preserve"> associativity of &amp;&amp; , || operator is left-to-right.</w:t>
                            </w:r>
                          </w:p>
                          <w:p w14:paraId="155ED8D6" w14:textId="77777777" w:rsidR="009F1705" w:rsidRDefault="009F1705" w:rsidP="009F1705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391C54">
                              <w:rPr>
                                <w:sz w:val="26"/>
                                <w:szCs w:val="26"/>
                              </w:rPr>
                              <w:t xml:space="preserve">d= 1 &amp;&amp; 0 || c-- ; </w:t>
                            </w:r>
                            <w:r w:rsidRPr="00391C54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391C54">
                              <w:rPr>
                                <w:sz w:val="26"/>
                                <w:szCs w:val="26"/>
                              </w:rPr>
                              <w:t xml:space="preserve"> d = 0 || 0 </w:t>
                            </w:r>
                            <w:r w:rsidRPr="00391C54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391C54">
                              <w:rPr>
                                <w:sz w:val="26"/>
                                <w:szCs w:val="26"/>
                              </w:rPr>
                              <w:t xml:space="preserve"> d = 0. (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>c--</w:t>
                            </w:r>
                            <w:r w:rsidRPr="00391C54">
                              <w:rPr>
                                <w:sz w:val="26"/>
                                <w:szCs w:val="26"/>
                              </w:rPr>
                              <w:t xml:space="preserve"> decrement after the statement ).</w:t>
                            </w:r>
                          </w:p>
                          <w:p w14:paraId="72B13E44" w14:textId="77777777" w:rsidR="009F1705" w:rsidRDefault="009F1705" w:rsidP="009F1705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391C54">
                              <w:rPr>
                                <w:sz w:val="26"/>
                                <w:szCs w:val="26"/>
                              </w:rPr>
                              <w:t xml:space="preserve">c = -1; </w:t>
                            </w:r>
                            <w:r w:rsidRPr="00391C54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391C54">
                              <w:rPr>
                                <w:sz w:val="26"/>
                                <w:szCs w:val="26"/>
                              </w:rPr>
                              <w:t xml:space="preserve"> elseif statement true. Therefore </w:t>
                            </w:r>
                            <w:r w:rsidRPr="0057685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output become Delhi.</w:t>
                            </w:r>
                          </w:p>
                          <w:p w14:paraId="74A9C026" w14:textId="72749894" w:rsidR="009F1705" w:rsidRDefault="009F170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BFC8" id="_x0000_s1033" type="#_x0000_t202" style="position:absolute;margin-left:58.55pt;margin-top:173.15pt;width:523.05pt;height:88.85pt;z-index:-2515886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" strokecolor="white [3212]">
                <v:textbox>
                  <w:txbxContent>
                    <w:p w14:paraId="64C4F448" w14:textId="77777777" w:rsidR="009F1705" w:rsidRDefault="009F1705" w:rsidP="009F170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Ans:- Output will be Delhi .</w:t>
                      </w:r>
                    </w:p>
                    <w:p w14:paraId="35FF11E9" w14:textId="37737E67" w:rsidR="009F1705" w:rsidRPr="009F1705" w:rsidRDefault="009F1705" w:rsidP="009F1705">
                      <w:pPr>
                        <w:rPr>
                          <w:b/>
                          <w:bCs/>
                        </w:rPr>
                      </w:pPr>
                      <w:r w:rsidRPr="00391C54">
                        <w:rPr>
                          <w:sz w:val="26"/>
                          <w:szCs w:val="26"/>
                        </w:rPr>
                        <w:t xml:space="preserve">d = ++a &amp;&amp; ++b || c--  </w:t>
                      </w:r>
                      <w:r w:rsidRPr="00391C54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391C54">
                        <w:rPr>
                          <w:sz w:val="26"/>
                          <w:szCs w:val="26"/>
                        </w:rPr>
                        <w:t xml:space="preserve"> associativity of &amp;&amp; , || operator is left-to-right.</w:t>
                      </w:r>
                    </w:p>
                    <w:p w14:paraId="155ED8D6" w14:textId="77777777" w:rsidR="009F1705" w:rsidRDefault="009F1705" w:rsidP="009F1705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391C54">
                        <w:rPr>
                          <w:sz w:val="26"/>
                          <w:szCs w:val="26"/>
                        </w:rPr>
                        <w:t xml:space="preserve">d= 1 &amp;&amp; 0 || c-- ; </w:t>
                      </w:r>
                      <w:r w:rsidRPr="00391C54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391C54">
                        <w:rPr>
                          <w:sz w:val="26"/>
                          <w:szCs w:val="26"/>
                        </w:rPr>
                        <w:t xml:space="preserve"> d = 0 || 0 </w:t>
                      </w:r>
                      <w:r w:rsidRPr="00391C54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391C54">
                        <w:rPr>
                          <w:sz w:val="26"/>
                          <w:szCs w:val="26"/>
                        </w:rPr>
                        <w:t xml:space="preserve"> d = 0. (</w:t>
                      </w:r>
                      <w:r>
                        <w:rPr>
                          <w:sz w:val="26"/>
                          <w:szCs w:val="26"/>
                        </w:rPr>
                        <w:t>c--</w:t>
                      </w:r>
                      <w:r w:rsidRPr="00391C54">
                        <w:rPr>
                          <w:sz w:val="26"/>
                          <w:szCs w:val="26"/>
                        </w:rPr>
                        <w:t xml:space="preserve"> decrement after the statement ).</w:t>
                      </w:r>
                    </w:p>
                    <w:p w14:paraId="72B13E44" w14:textId="77777777" w:rsidR="009F1705" w:rsidRDefault="009F1705" w:rsidP="009F1705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391C54">
                        <w:rPr>
                          <w:sz w:val="26"/>
                          <w:szCs w:val="26"/>
                        </w:rPr>
                        <w:t xml:space="preserve">c = -1; </w:t>
                      </w:r>
                      <w:r w:rsidRPr="00391C54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391C54">
                        <w:rPr>
                          <w:sz w:val="26"/>
                          <w:szCs w:val="26"/>
                        </w:rPr>
                        <w:t xml:space="preserve"> elseif statement true. Therefore </w:t>
                      </w:r>
                      <w:r w:rsidRPr="00576856">
                        <w:rPr>
                          <w:b/>
                          <w:bCs/>
                          <w:sz w:val="26"/>
                          <w:szCs w:val="26"/>
                        </w:rPr>
                        <w:t>output become Delhi.</w:t>
                      </w:r>
                    </w:p>
                    <w:p w14:paraId="74A9C026" w14:textId="72749894" w:rsidR="009F1705" w:rsidRDefault="009F1705"/>
                  </w:txbxContent>
                </v:textbox>
                <w10:wrap type="tight" anchorx="page"/>
              </v:shape>
            </w:pict>
          </mc:Fallback>
        </mc:AlternateContent>
      </w:r>
      <w:r w:rsidR="00025546" w:rsidRPr="00025546">
        <w:rPr>
          <w:b/>
          <w:bCs/>
          <w:noProof/>
        </w:rPr>
        <w:drawing>
          <wp:inline distT="0" distB="0" distL="0" distR="0" wp14:anchorId="3F21ABBA" wp14:editId="2105D454">
            <wp:extent cx="2895600" cy="2088354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552" cy="211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70CF" w14:textId="0832785D" w:rsidR="00122368" w:rsidRDefault="00122368" w:rsidP="00784DFE">
      <w:pPr>
        <w:pStyle w:val="Heading3"/>
        <w:rPr>
          <w:b/>
          <w:bCs/>
        </w:rPr>
      </w:pPr>
      <w:r w:rsidRPr="00784DFE">
        <w:rPr>
          <w:b/>
          <w:bCs/>
        </w:rPr>
        <w:lastRenderedPageBreak/>
        <w:t>Day5:</w:t>
      </w:r>
    </w:p>
    <w:p w14:paraId="32DFABDC" w14:textId="1712A4F8" w:rsidR="00122368" w:rsidRDefault="0012236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</w:t>
      </w:r>
      <w:r w:rsidR="003025AC">
        <w:rPr>
          <w:b/>
          <w:bCs/>
          <w:sz w:val="24"/>
          <w:szCs w:val="24"/>
        </w:rPr>
        <w:t>.</w:t>
      </w:r>
      <w:r w:rsidR="008B01E3" w:rsidRPr="008B01E3">
        <w:rPr>
          <w:noProof/>
        </w:rPr>
        <w:t xml:space="preserve"> </w:t>
      </w:r>
      <w:r w:rsidR="008B01E3">
        <w:rPr>
          <w:noProof/>
        </w:rPr>
        <w:drawing>
          <wp:inline distT="0" distB="0" distL="0" distR="0" wp14:anchorId="5E472DF9" wp14:editId="714AA7B3">
            <wp:extent cx="5943600" cy="3342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1109" w14:textId="58106654" w:rsidR="0008210B" w:rsidRDefault="000821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Q2</w:t>
      </w:r>
      <w:r w:rsidR="003025AC">
        <w:rPr>
          <w:b/>
          <w:bCs/>
          <w:sz w:val="24"/>
          <w:szCs w:val="24"/>
        </w:rPr>
        <w:t>.</w:t>
      </w:r>
      <w:r>
        <w:rPr>
          <w:noProof/>
        </w:rPr>
        <w:drawing>
          <wp:inline distT="0" distB="0" distL="0" distR="0" wp14:anchorId="34454B55" wp14:editId="57B1E0C6">
            <wp:extent cx="5943600" cy="3342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8BB28" w14:textId="77777777" w:rsidR="008B01E3" w:rsidRDefault="008B01E3">
      <w:pPr>
        <w:rPr>
          <w:b/>
          <w:bCs/>
          <w:sz w:val="24"/>
          <w:szCs w:val="24"/>
        </w:rPr>
      </w:pPr>
    </w:p>
    <w:p w14:paraId="516DB4AB" w14:textId="77777777" w:rsidR="009F1705" w:rsidRDefault="009F1705">
      <w:pPr>
        <w:rPr>
          <w:b/>
          <w:bCs/>
          <w:sz w:val="24"/>
          <w:szCs w:val="24"/>
        </w:rPr>
      </w:pPr>
    </w:p>
    <w:p w14:paraId="36B7E338" w14:textId="5C8ABC7B" w:rsidR="0008210B" w:rsidRDefault="000821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Q3.</w:t>
      </w:r>
    </w:p>
    <w:p w14:paraId="5C20F8F4" w14:textId="15C045AE" w:rsidR="0008210B" w:rsidRDefault="0008210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F77FE3" wp14:editId="5B9C4998">
            <wp:extent cx="5943600" cy="3342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92A8A" w14:textId="38221B57" w:rsidR="0008210B" w:rsidRDefault="000821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Q4.</w:t>
      </w:r>
    </w:p>
    <w:p w14:paraId="446953B7" w14:textId="4D2A201C" w:rsidR="0008210B" w:rsidRDefault="0008210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9693AB" wp14:editId="76208CBA">
            <wp:extent cx="5943600" cy="3342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2046" w14:textId="77777777" w:rsidR="006D073B" w:rsidRDefault="006D073B">
      <w:pPr>
        <w:rPr>
          <w:b/>
          <w:bCs/>
          <w:sz w:val="24"/>
          <w:szCs w:val="24"/>
        </w:rPr>
      </w:pPr>
    </w:p>
    <w:p w14:paraId="1D2B8FB6" w14:textId="77777777" w:rsidR="006D073B" w:rsidRDefault="006D073B">
      <w:pPr>
        <w:rPr>
          <w:b/>
          <w:bCs/>
          <w:sz w:val="24"/>
          <w:szCs w:val="24"/>
        </w:rPr>
      </w:pPr>
    </w:p>
    <w:p w14:paraId="0E738D12" w14:textId="524ADDCB" w:rsidR="0008210B" w:rsidRDefault="000821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Q5.</w:t>
      </w:r>
    </w:p>
    <w:p w14:paraId="32EF568F" w14:textId="5E88D17C" w:rsidR="0008210B" w:rsidRDefault="009F1705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5042BA29" wp14:editId="086EAFB3">
                <wp:simplePos x="0" y="0"/>
                <wp:positionH relativeFrom="margin">
                  <wp:align>center</wp:align>
                </wp:positionH>
                <wp:positionV relativeFrom="paragraph">
                  <wp:posOffset>3446892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7C9B90" id="Straight Connector 79" o:spid="_x0000_s1026" style="position:absolute;z-index:-2516162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71.4pt" to="526.5pt,2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08210B">
        <w:rPr>
          <w:noProof/>
        </w:rPr>
        <w:drawing>
          <wp:inline distT="0" distB="0" distL="0" distR="0" wp14:anchorId="46EFA6E3" wp14:editId="7A84C3D4">
            <wp:extent cx="5943600" cy="3342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5D9C7" w14:textId="469C788E" w:rsidR="009F1705" w:rsidRDefault="009F170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Q6.</w:t>
      </w:r>
    </w:p>
    <w:p w14:paraId="4FF30272" w14:textId="4B1E2546" w:rsidR="0083171D" w:rsidRDefault="000D7A24">
      <w:pPr>
        <w:rPr>
          <w:b/>
          <w:bCs/>
          <w:sz w:val="24"/>
          <w:szCs w:val="24"/>
        </w:rPr>
      </w:pPr>
      <w:r w:rsidRPr="000D7A24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1488" behindDoc="1" locked="0" layoutInCell="1" allowOverlap="1" wp14:anchorId="65A00F57" wp14:editId="59C4E628">
                <wp:simplePos x="0" y="0"/>
                <wp:positionH relativeFrom="column">
                  <wp:posOffset>-242570</wp:posOffset>
                </wp:positionH>
                <wp:positionV relativeFrom="paragraph">
                  <wp:posOffset>3328670</wp:posOffset>
                </wp:positionV>
                <wp:extent cx="6579870" cy="348615"/>
                <wp:effectExtent l="0" t="0" r="0" b="0"/>
                <wp:wrapTight wrapText="bothSides">
                  <wp:wrapPolygon edited="0">
                    <wp:start x="0" y="0"/>
                    <wp:lineTo x="0" y="20066"/>
                    <wp:lineTo x="21512" y="20066"/>
                    <wp:lineTo x="21512" y="0"/>
                    <wp:lineTo x="0" y="0"/>
                  </wp:wrapPolygon>
                </wp:wrapTight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987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618FF0" w14:textId="22B6AF07" w:rsidR="000D7A24" w:rsidRPr="008B01E3" w:rsidRDefault="000D7A24" w:rsidP="000D7A24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  <w:lang w:bidi="hi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Ans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bidi="hi-IN"/>
                              </w:rPr>
                              <w:t xml:space="preserve">:- </w:t>
                            </w:r>
                            <w:r w:rsidRPr="0083171D">
                              <w:rPr>
                                <w:b/>
                                <w:bCs/>
                                <w:sz w:val="26"/>
                                <w:szCs w:val="26"/>
                                <w:lang w:bidi="hi-IN"/>
                              </w:rPr>
                              <w:t>the purpose of the given program is print reverse no.</w:t>
                            </w:r>
                            <w:r w:rsidRPr="00C97B1C"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348AA847" w14:textId="79B7FECB" w:rsidR="000D7A24" w:rsidRDefault="000D7A2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00F57" id="_x0000_s1034" type="#_x0000_t202" style="position:absolute;margin-left:-19.1pt;margin-top:262.1pt;width:518.1pt;height:27.45pt;z-index:-251604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" stroked="f">
                <v:textbox>
                  <w:txbxContent>
                    <w:p w14:paraId="31618FF0" w14:textId="22B6AF07" w:rsidR="000D7A24" w:rsidRPr="008B01E3" w:rsidRDefault="000D7A24" w:rsidP="000D7A24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  <w:lang w:bidi="hi-IN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Ans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bidi="hi-IN"/>
                        </w:rPr>
                        <w:t xml:space="preserve">:- </w:t>
                      </w:r>
                      <w:r w:rsidRPr="0083171D">
                        <w:rPr>
                          <w:b/>
                          <w:bCs/>
                          <w:sz w:val="26"/>
                          <w:szCs w:val="26"/>
                          <w:lang w:bidi="hi-IN"/>
                        </w:rPr>
                        <w:t>the purpose of the given program is print reverse no.</w:t>
                      </w:r>
                      <w:r w:rsidRPr="00C97B1C">
                        <w:rPr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348AA847" w14:textId="79B7FECB" w:rsidR="000D7A24" w:rsidRDefault="000D7A24"/>
                  </w:txbxContent>
                </v:textbox>
                <w10:wrap type="tight"/>
              </v:shape>
            </w:pict>
          </mc:Fallback>
        </mc:AlternateContent>
      </w:r>
      <w:r w:rsidR="0083171D" w:rsidRPr="0083171D">
        <w:rPr>
          <w:b/>
          <w:bCs/>
          <w:noProof/>
          <w:sz w:val="24"/>
          <w:szCs w:val="24"/>
        </w:rPr>
        <w:drawing>
          <wp:inline distT="0" distB="0" distL="0" distR="0" wp14:anchorId="00E42B1C" wp14:editId="78D1B132">
            <wp:extent cx="5466945" cy="3234025"/>
            <wp:effectExtent l="0" t="0" r="635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92" cy="323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F725" w14:textId="3161A390" w:rsidR="005E659B" w:rsidRDefault="000D7A24" w:rsidP="008758EB">
      <w:pPr>
        <w:spacing w:after="0"/>
        <w:rPr>
          <w:noProof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7EE6213C" wp14:editId="3B131736">
                <wp:simplePos x="0" y="0"/>
                <wp:positionH relativeFrom="margin">
                  <wp:align>center</wp:align>
                </wp:positionH>
                <wp:positionV relativeFrom="paragraph">
                  <wp:posOffset>370840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83CE16" id="Straight Connector 70" o:spid="_x0000_s1026" style="position:absolute;z-index:-2516121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9.2pt" to="526.5pt,2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</w:p>
    <w:p w14:paraId="393CAE47" w14:textId="1529FB14" w:rsidR="008758EB" w:rsidRPr="008758EB" w:rsidRDefault="00A81A83" w:rsidP="008758EB">
      <w:pPr>
        <w:spacing w:after="0"/>
        <w:rPr>
          <w:b/>
          <w:bCs/>
          <w:sz w:val="24"/>
          <w:szCs w:val="24"/>
          <w:lang w:bidi="hi-IN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147F9437" wp14:editId="305577BB">
                <wp:simplePos x="0" y="0"/>
                <wp:positionH relativeFrom="margin">
                  <wp:align>center</wp:align>
                </wp:positionH>
                <wp:positionV relativeFrom="paragraph">
                  <wp:posOffset>-81318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2579BD" id="Straight Connector 86" o:spid="_x0000_s1026" style="position:absolute;z-index:-251586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-6.4pt" to="526.5pt,-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E4U/lrbAAAACQEAAA8AAAAAAAAA&#10;AAAAAAAAIQQAAGRycy9kb3ducmV2LnhtbFBLBQYAAAAABAAEAPMAAAAp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8758EB" w:rsidRPr="008758EB">
        <w:rPr>
          <w:b/>
          <w:bCs/>
          <w:sz w:val="24"/>
          <w:szCs w:val="24"/>
          <w:lang w:bidi="hi-IN"/>
        </w:rPr>
        <w:t>Q7.</w:t>
      </w:r>
      <w:r w:rsidRPr="00A81A83">
        <w:rPr>
          <w:noProof/>
          <w:sz w:val="24"/>
          <w:szCs w:val="24"/>
        </w:rPr>
        <w:t xml:space="preserve"> </w:t>
      </w:r>
    </w:p>
    <w:p w14:paraId="0EE36D59" w14:textId="1C1D96E2" w:rsidR="0083171D" w:rsidRDefault="00A81A83">
      <w:pPr>
        <w:rPr>
          <w:b/>
          <w:bCs/>
          <w:sz w:val="26"/>
          <w:szCs w:val="26"/>
          <w:lang w:bidi="hi-IN"/>
        </w:rPr>
      </w:pPr>
      <w:r w:rsidRPr="00A81A83">
        <w:rPr>
          <w:noProof/>
          <w:sz w:val="26"/>
          <w:szCs w:val="26"/>
          <w:lang w:bidi="hi-IN"/>
        </w:rPr>
        <mc:AlternateContent>
          <mc:Choice Requires="wps">
            <w:drawing>
              <wp:anchor distT="45720" distB="45720" distL="114300" distR="114300" simplePos="0" relativeHeight="251731968" behindDoc="1" locked="0" layoutInCell="1" allowOverlap="1" wp14:anchorId="26EA4159" wp14:editId="3D5599EF">
                <wp:simplePos x="0" y="0"/>
                <wp:positionH relativeFrom="page">
                  <wp:posOffset>662940</wp:posOffset>
                </wp:positionH>
                <wp:positionV relativeFrom="paragraph">
                  <wp:posOffset>2513330</wp:posOffset>
                </wp:positionV>
                <wp:extent cx="6767830" cy="1828800"/>
                <wp:effectExtent l="0" t="0" r="13970" b="19050"/>
                <wp:wrapTight wrapText="bothSides">
                  <wp:wrapPolygon edited="0">
                    <wp:start x="0" y="0"/>
                    <wp:lineTo x="0" y="21600"/>
                    <wp:lineTo x="21584" y="21600"/>
                    <wp:lineTo x="21584" y="0"/>
                    <wp:lineTo x="0" y="0"/>
                  </wp:wrapPolygon>
                </wp:wrapTight>
                <wp:docPr id="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7830" cy="182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457BD3" w14:textId="7F80FFA1" w:rsidR="00A81A83" w:rsidRDefault="00A81A83" w:rsidP="00A81A83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  <w:lang w:bidi="hi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  <w:lang w:bidi="hi-IN"/>
                              </w:rPr>
                              <w:t xml:space="preserve">Ans:- Output will be </w:t>
                            </w:r>
                          </w:p>
                          <w:p w14:paraId="14AC3AFA" w14:textId="77777777" w:rsidR="00A81A83" w:rsidRDefault="00A81A83" w:rsidP="00A81A83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  <w:lang w:bidi="hi-IN"/>
                              </w:rPr>
                            </w:pPr>
                            <w:r w:rsidRPr="008758EB">
                              <w:rPr>
                                <w:b/>
                                <w:bCs/>
                                <w:sz w:val="26"/>
                                <w:szCs w:val="26"/>
                                <w:lang w:bidi="hi-IN"/>
                              </w:rPr>
                              <w:sym w:font="Wingdings" w:char="F0E0"/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  <w:lang w:bidi="hi-IN"/>
                              </w:rPr>
                              <w:t>Ture</w:t>
                            </w:r>
                          </w:p>
                          <w:p w14:paraId="2E5F3CD2" w14:textId="77777777" w:rsidR="00A81A83" w:rsidRDefault="00A81A83" w:rsidP="00A81A83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  <w:lang w:bidi="hi-IN"/>
                              </w:rPr>
                            </w:pPr>
                            <w:r w:rsidRPr="008758EB">
                              <w:rPr>
                                <w:b/>
                                <w:bCs/>
                                <w:sz w:val="26"/>
                                <w:szCs w:val="26"/>
                                <w:lang w:bidi="hi-IN"/>
                              </w:rPr>
                              <w:sym w:font="Wingdings" w:char="F0E0"/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  <w:lang w:bidi="hi-IN"/>
                              </w:rPr>
                              <w:t>false</w:t>
                            </w:r>
                          </w:p>
                          <w:p w14:paraId="16AD2061" w14:textId="77777777" w:rsidR="00A81A83" w:rsidRPr="000D1FAA" w:rsidRDefault="00A81A83" w:rsidP="00A81A83">
                            <w:pPr>
                              <w:spacing w:after="0"/>
                              <w:rPr>
                                <w:sz w:val="26"/>
                                <w:szCs w:val="26"/>
                                <w:lang w:bidi="hi-IN"/>
                              </w:rPr>
                            </w:pPr>
                            <w:r w:rsidRPr="000D1FAA">
                              <w:rPr>
                                <w:sz w:val="26"/>
                                <w:szCs w:val="26"/>
                                <w:lang w:bidi="hi-IN"/>
                              </w:rPr>
                              <w:t>Because value of a = 1;</w:t>
                            </w:r>
                          </w:p>
                          <w:p w14:paraId="0ABFE5C9" w14:textId="77777777" w:rsidR="00A81A83" w:rsidRPr="000D1FAA" w:rsidRDefault="00A81A83" w:rsidP="00A81A83">
                            <w:pPr>
                              <w:spacing w:after="0"/>
                              <w:rPr>
                                <w:sz w:val="26"/>
                                <w:szCs w:val="26"/>
                                <w:lang w:bidi="hi-IN"/>
                              </w:rPr>
                            </w:pPr>
                            <w:r w:rsidRPr="000D1FAA">
                              <w:rPr>
                                <w:sz w:val="26"/>
                                <w:szCs w:val="26"/>
                                <w:lang w:bidi="hi-IN"/>
                              </w:rPr>
                              <w:t xml:space="preserve">Condition of if statement is a—but post decrement means value decrese after </w:t>
                            </w:r>
                          </w:p>
                          <w:p w14:paraId="7EDEFA80" w14:textId="77777777" w:rsidR="00A81A83" w:rsidRPr="000D1FAA" w:rsidRDefault="00A81A83" w:rsidP="00A81A83">
                            <w:pPr>
                              <w:spacing w:after="0"/>
                              <w:rPr>
                                <w:sz w:val="26"/>
                                <w:szCs w:val="26"/>
                                <w:lang w:bidi="hi-IN"/>
                              </w:rPr>
                            </w:pPr>
                            <w:r w:rsidRPr="000D1FAA">
                              <w:rPr>
                                <w:sz w:val="26"/>
                                <w:szCs w:val="26"/>
                                <w:lang w:bidi="hi-IN"/>
                              </w:rPr>
                              <w:t>statement.so if condition is True then it print ‘ True ’.after the if statement value of</w:t>
                            </w:r>
                          </w:p>
                          <w:p w14:paraId="4B3D0054" w14:textId="77777777" w:rsidR="00A81A83" w:rsidRDefault="00A81A83" w:rsidP="00A81A83">
                            <w:pPr>
                              <w:spacing w:after="0"/>
                              <w:rPr>
                                <w:sz w:val="26"/>
                                <w:szCs w:val="26"/>
                                <w:lang w:bidi="hi-IN"/>
                              </w:rPr>
                            </w:pPr>
                            <w:r w:rsidRPr="000D1FAA">
                              <w:rPr>
                                <w:sz w:val="26"/>
                                <w:szCs w:val="26"/>
                                <w:lang w:bidi="hi-IN"/>
                              </w:rPr>
                              <w:t>a = 0 but second if condition is ++a it is pre increment so value of a again become 1 and condition is true then it print ‘ false ’ new line.</w:t>
                            </w:r>
                          </w:p>
                          <w:p w14:paraId="6C8F5226" w14:textId="4E6478F4" w:rsidR="00A81A83" w:rsidRDefault="00A81A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A4159" id="_x0000_s1035" type="#_x0000_t202" style="position:absolute;margin-left:52.2pt;margin-top:197.9pt;width:532.9pt;height:2in;z-index:-2515845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" strokecolor="white [3212]">
                <v:textbox>
                  <w:txbxContent>
                    <w:p w14:paraId="50457BD3" w14:textId="7F80FFA1" w:rsidR="00A81A83" w:rsidRDefault="00A81A83" w:rsidP="00A81A83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  <w:lang w:bidi="hi-IN"/>
                        </w:rPr>
                      </w:pPr>
                      <w:r>
                        <w:rPr>
                          <w:b/>
                          <w:bCs/>
                          <w:sz w:val="26"/>
                          <w:szCs w:val="26"/>
                          <w:lang w:bidi="hi-IN"/>
                        </w:rPr>
                        <w:t xml:space="preserve">Ans:- Output will be </w:t>
                      </w:r>
                    </w:p>
                    <w:p w14:paraId="14AC3AFA" w14:textId="77777777" w:rsidR="00A81A83" w:rsidRDefault="00A81A83" w:rsidP="00A81A83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  <w:lang w:bidi="hi-IN"/>
                        </w:rPr>
                      </w:pPr>
                      <w:r w:rsidRPr="008758EB">
                        <w:rPr>
                          <w:b/>
                          <w:bCs/>
                          <w:sz w:val="26"/>
                          <w:szCs w:val="26"/>
                          <w:lang w:bidi="hi-IN"/>
                        </w:rPr>
                        <w:sym w:font="Wingdings" w:char="F0E0"/>
                      </w:r>
                      <w:r>
                        <w:rPr>
                          <w:b/>
                          <w:bCs/>
                          <w:sz w:val="26"/>
                          <w:szCs w:val="26"/>
                          <w:lang w:bidi="hi-IN"/>
                        </w:rPr>
                        <w:t>Ture</w:t>
                      </w:r>
                    </w:p>
                    <w:p w14:paraId="2E5F3CD2" w14:textId="77777777" w:rsidR="00A81A83" w:rsidRDefault="00A81A83" w:rsidP="00A81A83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  <w:lang w:bidi="hi-IN"/>
                        </w:rPr>
                      </w:pPr>
                      <w:r w:rsidRPr="008758EB">
                        <w:rPr>
                          <w:b/>
                          <w:bCs/>
                          <w:sz w:val="26"/>
                          <w:szCs w:val="26"/>
                          <w:lang w:bidi="hi-IN"/>
                        </w:rPr>
                        <w:sym w:font="Wingdings" w:char="F0E0"/>
                      </w:r>
                      <w:r>
                        <w:rPr>
                          <w:b/>
                          <w:bCs/>
                          <w:sz w:val="26"/>
                          <w:szCs w:val="26"/>
                          <w:lang w:bidi="hi-IN"/>
                        </w:rPr>
                        <w:t>false</w:t>
                      </w:r>
                    </w:p>
                    <w:p w14:paraId="16AD2061" w14:textId="77777777" w:rsidR="00A81A83" w:rsidRPr="000D1FAA" w:rsidRDefault="00A81A83" w:rsidP="00A81A83">
                      <w:pPr>
                        <w:spacing w:after="0"/>
                        <w:rPr>
                          <w:sz w:val="26"/>
                          <w:szCs w:val="26"/>
                          <w:lang w:bidi="hi-IN"/>
                        </w:rPr>
                      </w:pPr>
                      <w:r w:rsidRPr="000D1FAA">
                        <w:rPr>
                          <w:sz w:val="26"/>
                          <w:szCs w:val="26"/>
                          <w:lang w:bidi="hi-IN"/>
                        </w:rPr>
                        <w:t>Because value of a = 1;</w:t>
                      </w:r>
                    </w:p>
                    <w:p w14:paraId="0ABFE5C9" w14:textId="77777777" w:rsidR="00A81A83" w:rsidRPr="000D1FAA" w:rsidRDefault="00A81A83" w:rsidP="00A81A83">
                      <w:pPr>
                        <w:spacing w:after="0"/>
                        <w:rPr>
                          <w:sz w:val="26"/>
                          <w:szCs w:val="26"/>
                          <w:lang w:bidi="hi-IN"/>
                        </w:rPr>
                      </w:pPr>
                      <w:r w:rsidRPr="000D1FAA">
                        <w:rPr>
                          <w:sz w:val="26"/>
                          <w:szCs w:val="26"/>
                          <w:lang w:bidi="hi-IN"/>
                        </w:rPr>
                        <w:t xml:space="preserve">Condition of if statement is a—but post decrement means value decrese after </w:t>
                      </w:r>
                    </w:p>
                    <w:p w14:paraId="7EDEFA80" w14:textId="77777777" w:rsidR="00A81A83" w:rsidRPr="000D1FAA" w:rsidRDefault="00A81A83" w:rsidP="00A81A83">
                      <w:pPr>
                        <w:spacing w:after="0"/>
                        <w:rPr>
                          <w:sz w:val="26"/>
                          <w:szCs w:val="26"/>
                          <w:lang w:bidi="hi-IN"/>
                        </w:rPr>
                      </w:pPr>
                      <w:r w:rsidRPr="000D1FAA">
                        <w:rPr>
                          <w:sz w:val="26"/>
                          <w:szCs w:val="26"/>
                          <w:lang w:bidi="hi-IN"/>
                        </w:rPr>
                        <w:t>statement.so if condition is True then it print ‘ True ’.after the if statement value of</w:t>
                      </w:r>
                    </w:p>
                    <w:p w14:paraId="4B3D0054" w14:textId="77777777" w:rsidR="00A81A83" w:rsidRDefault="00A81A83" w:rsidP="00A81A83">
                      <w:pPr>
                        <w:spacing w:after="0"/>
                        <w:rPr>
                          <w:sz w:val="26"/>
                          <w:szCs w:val="26"/>
                          <w:lang w:bidi="hi-IN"/>
                        </w:rPr>
                      </w:pPr>
                      <w:r w:rsidRPr="000D1FAA">
                        <w:rPr>
                          <w:sz w:val="26"/>
                          <w:szCs w:val="26"/>
                          <w:lang w:bidi="hi-IN"/>
                        </w:rPr>
                        <w:t>a = 0 but second if condition is ++a it is pre increment so value of a again become 1 and condition is true then it print ‘ false ’ new line.</w:t>
                      </w:r>
                    </w:p>
                    <w:p w14:paraId="6C8F5226" w14:textId="4E6478F4" w:rsidR="00A81A83" w:rsidRDefault="00A81A83"/>
                  </w:txbxContent>
                </v:textbox>
                <w10:wrap type="tight" anchorx="page"/>
              </v:shape>
            </w:pict>
          </mc:Fallback>
        </mc:AlternateContent>
      </w:r>
      <w:r w:rsidR="008758EB" w:rsidRPr="008758EB">
        <w:rPr>
          <w:b/>
          <w:bCs/>
          <w:noProof/>
          <w:sz w:val="26"/>
          <w:szCs w:val="26"/>
          <w:lang w:bidi="hi-IN"/>
        </w:rPr>
        <w:drawing>
          <wp:inline distT="0" distB="0" distL="0" distR="0" wp14:anchorId="31B593A1" wp14:editId="79DA9C70">
            <wp:extent cx="4065905" cy="24511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905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C28D" w14:textId="60B55BDC" w:rsidR="000D1FAA" w:rsidRDefault="00A81A83" w:rsidP="000D1FAA">
      <w:pPr>
        <w:spacing w:after="0"/>
        <w:rPr>
          <w:sz w:val="26"/>
          <w:szCs w:val="26"/>
          <w:lang w:bidi="hi-IN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ED18CCF" wp14:editId="5AEB5F73">
                <wp:simplePos x="0" y="0"/>
                <wp:positionH relativeFrom="margin">
                  <wp:align>center</wp:align>
                </wp:positionH>
                <wp:positionV relativeFrom="paragraph">
                  <wp:posOffset>1833581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8C0F7C" id="Straight Connector 64" o:spid="_x0000_s1026" style="position:absolute;z-index:-2516408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44.4pt" to="526.5pt,1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</w:p>
    <w:p w14:paraId="4AFCCE98" w14:textId="5A4F67A7" w:rsidR="000D1FAA" w:rsidRPr="000D1FAA" w:rsidRDefault="00A81A83" w:rsidP="000D1FAA">
      <w:pPr>
        <w:spacing w:after="0"/>
        <w:rPr>
          <w:b/>
          <w:bCs/>
          <w:sz w:val="24"/>
          <w:szCs w:val="24"/>
          <w:lang w:bidi="hi-IN"/>
        </w:rPr>
      </w:pPr>
      <w:r w:rsidRPr="00A81A83">
        <w:rPr>
          <w:noProof/>
          <w:sz w:val="26"/>
          <w:szCs w:val="26"/>
          <w:lang w:bidi="hi-IN"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726AE8A2" wp14:editId="6B3D4E99">
                <wp:simplePos x="0" y="0"/>
                <wp:positionH relativeFrom="column">
                  <wp:posOffset>3800475</wp:posOffset>
                </wp:positionH>
                <wp:positionV relativeFrom="paragraph">
                  <wp:posOffset>58420</wp:posOffset>
                </wp:positionV>
                <wp:extent cx="2360930" cy="887095"/>
                <wp:effectExtent l="0" t="0" r="22860" b="27305"/>
                <wp:wrapTight wrapText="bothSides">
                  <wp:wrapPolygon edited="0">
                    <wp:start x="0" y="0"/>
                    <wp:lineTo x="0" y="21801"/>
                    <wp:lineTo x="21635" y="21801"/>
                    <wp:lineTo x="21635" y="0"/>
                    <wp:lineTo x="0" y="0"/>
                  </wp:wrapPolygon>
                </wp:wrapTight>
                <wp:docPr id="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870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2251DF" w14:textId="13D0ACF6" w:rsidR="00A81A83" w:rsidRPr="001F65C4" w:rsidRDefault="00A81A83" w:rsidP="00A81A83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  <w:lang w:bidi="hi-IN"/>
                              </w:rPr>
                            </w:pPr>
                            <w:r w:rsidRPr="001F65C4">
                              <w:rPr>
                                <w:b/>
                                <w:bCs/>
                                <w:sz w:val="26"/>
                                <w:szCs w:val="26"/>
                                <w:lang w:bidi="hi-IN"/>
                              </w:rPr>
                              <w:t>Ans:- Output will be 0.00</w:t>
                            </w:r>
                          </w:p>
                          <w:p w14:paraId="52347AE2" w14:textId="47881CBA" w:rsidR="00A81A83" w:rsidRPr="00A81A83" w:rsidRDefault="00A81A83" w:rsidP="00A81A83">
                            <w:pPr>
                              <w:spacing w:after="0"/>
                              <w:rPr>
                                <w:sz w:val="26"/>
                                <w:szCs w:val="26"/>
                                <w:lang w:bidi="hi-IN"/>
                              </w:rPr>
                            </w:pPr>
                            <w:r w:rsidRPr="001F65C4">
                              <w:rPr>
                                <w:sz w:val="26"/>
                                <w:szCs w:val="26"/>
                                <w:lang w:bidi="hi-IN"/>
                              </w:rPr>
                              <w:t>Because, data t</w:t>
                            </w:r>
                            <w:r>
                              <w:rPr>
                                <w:sz w:val="26"/>
                                <w:szCs w:val="26"/>
                                <w:lang w:bidi="hi-IN"/>
                              </w:rPr>
                              <w:t>ype</w:t>
                            </w:r>
                            <w:r w:rsidRPr="001F65C4">
                              <w:rPr>
                                <w:sz w:val="26"/>
                                <w:szCs w:val="26"/>
                                <w:lang w:bidi="hi-IN"/>
                              </w:rPr>
                              <w:t xml:space="preserve"> of p , t , si is int</w:t>
                            </w:r>
                            <w:r>
                              <w:rPr>
                                <w:sz w:val="26"/>
                                <w:szCs w:val="26"/>
                                <w:lang w:bidi="hi-IN"/>
                              </w:rPr>
                              <w:t xml:space="preserve"> not float.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AE8A2" id="_x0000_s1036" type="#_x0000_t202" style="position:absolute;margin-left:299.25pt;margin-top:4.6pt;width:185.9pt;height:69.85pt;z-index:-2515824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" strokecolor="white [3212]">
                <v:textbox>
                  <w:txbxContent>
                    <w:p w14:paraId="462251DF" w14:textId="13D0ACF6" w:rsidR="00A81A83" w:rsidRPr="001F65C4" w:rsidRDefault="00A81A83" w:rsidP="00A81A83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  <w:lang w:bidi="hi-IN"/>
                        </w:rPr>
                      </w:pPr>
                      <w:r w:rsidRPr="001F65C4">
                        <w:rPr>
                          <w:b/>
                          <w:bCs/>
                          <w:sz w:val="26"/>
                          <w:szCs w:val="26"/>
                          <w:lang w:bidi="hi-IN"/>
                        </w:rPr>
                        <w:t>Ans:- Output will be 0.00</w:t>
                      </w:r>
                    </w:p>
                    <w:p w14:paraId="52347AE2" w14:textId="47881CBA" w:rsidR="00A81A83" w:rsidRPr="00A81A83" w:rsidRDefault="00A81A83" w:rsidP="00A81A83">
                      <w:pPr>
                        <w:spacing w:after="0"/>
                        <w:rPr>
                          <w:sz w:val="26"/>
                          <w:szCs w:val="26"/>
                          <w:lang w:bidi="hi-IN"/>
                        </w:rPr>
                      </w:pPr>
                      <w:r w:rsidRPr="001F65C4">
                        <w:rPr>
                          <w:sz w:val="26"/>
                          <w:szCs w:val="26"/>
                          <w:lang w:bidi="hi-IN"/>
                        </w:rPr>
                        <w:t>Because, data t</w:t>
                      </w:r>
                      <w:r>
                        <w:rPr>
                          <w:sz w:val="26"/>
                          <w:szCs w:val="26"/>
                          <w:lang w:bidi="hi-IN"/>
                        </w:rPr>
                        <w:t>ype</w:t>
                      </w:r>
                      <w:r w:rsidRPr="001F65C4">
                        <w:rPr>
                          <w:sz w:val="26"/>
                          <w:szCs w:val="26"/>
                          <w:lang w:bidi="hi-IN"/>
                        </w:rPr>
                        <w:t xml:space="preserve"> of p , t , si is int</w:t>
                      </w:r>
                      <w:r>
                        <w:rPr>
                          <w:sz w:val="26"/>
                          <w:szCs w:val="26"/>
                          <w:lang w:bidi="hi-IN"/>
                        </w:rPr>
                        <w:t xml:space="preserve"> not float.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1112" w:rsidRPr="000D1FAA">
        <w:rPr>
          <w:noProof/>
          <w:sz w:val="26"/>
          <w:szCs w:val="26"/>
          <w:lang w:bidi="hi-IN"/>
        </w:rPr>
        <w:drawing>
          <wp:anchor distT="0" distB="0" distL="114300" distR="114300" simplePos="0" relativeHeight="251705344" behindDoc="1" locked="0" layoutInCell="1" allowOverlap="1" wp14:anchorId="4B147ECB" wp14:editId="6A92FB7E">
            <wp:simplePos x="0" y="0"/>
            <wp:positionH relativeFrom="margin">
              <wp:align>left</wp:align>
            </wp:positionH>
            <wp:positionV relativeFrom="paragraph">
              <wp:posOffset>203835</wp:posOffset>
            </wp:positionV>
            <wp:extent cx="3803650" cy="2528570"/>
            <wp:effectExtent l="0" t="0" r="6350" b="5080"/>
            <wp:wrapTight wrapText="bothSides">
              <wp:wrapPolygon edited="0">
                <wp:start x="0" y="0"/>
                <wp:lineTo x="0" y="21481"/>
                <wp:lineTo x="21528" y="21481"/>
                <wp:lineTo x="21528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390" cy="25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1FAA" w:rsidRPr="000D1FAA">
        <w:rPr>
          <w:b/>
          <w:bCs/>
          <w:sz w:val="24"/>
          <w:szCs w:val="24"/>
          <w:lang w:bidi="hi-IN"/>
        </w:rPr>
        <w:t>Q8.</w:t>
      </w:r>
    </w:p>
    <w:p w14:paraId="00809956" w14:textId="69E8E1FB" w:rsidR="000D1FAA" w:rsidRDefault="000D1FAA" w:rsidP="000D1FAA">
      <w:pPr>
        <w:spacing w:after="0"/>
        <w:rPr>
          <w:sz w:val="26"/>
          <w:szCs w:val="26"/>
          <w:lang w:bidi="hi-IN"/>
        </w:rPr>
      </w:pPr>
    </w:p>
    <w:p w14:paraId="5A5C8C7B" w14:textId="6B3E910C" w:rsidR="00D34E02" w:rsidRDefault="00D34E02" w:rsidP="000D1FAA">
      <w:pPr>
        <w:spacing w:after="0"/>
        <w:rPr>
          <w:sz w:val="26"/>
          <w:szCs w:val="26"/>
          <w:lang w:bidi="hi-IN"/>
        </w:rPr>
      </w:pPr>
    </w:p>
    <w:p w14:paraId="56676101" w14:textId="77777777" w:rsidR="00D34E02" w:rsidRDefault="00D34E02" w:rsidP="000D1FAA">
      <w:pPr>
        <w:spacing w:after="0"/>
        <w:rPr>
          <w:sz w:val="26"/>
          <w:szCs w:val="26"/>
          <w:lang w:bidi="hi-IN"/>
        </w:rPr>
      </w:pPr>
    </w:p>
    <w:p w14:paraId="653409F5" w14:textId="77777777" w:rsidR="00D34E02" w:rsidRDefault="00D34E02" w:rsidP="000D1FAA">
      <w:pPr>
        <w:spacing w:after="0"/>
        <w:rPr>
          <w:sz w:val="26"/>
          <w:szCs w:val="26"/>
          <w:lang w:bidi="hi-IN"/>
        </w:rPr>
      </w:pPr>
    </w:p>
    <w:p w14:paraId="622B4B72" w14:textId="0CFF8923" w:rsidR="003025AC" w:rsidRDefault="003025AC" w:rsidP="000D1FAA">
      <w:pPr>
        <w:spacing w:after="0"/>
        <w:rPr>
          <w:sz w:val="26"/>
          <w:szCs w:val="26"/>
          <w:lang w:bidi="hi-IN"/>
        </w:rPr>
      </w:pPr>
    </w:p>
    <w:p w14:paraId="66C67F79" w14:textId="4481EA56" w:rsidR="00D34E02" w:rsidRDefault="00D34E02" w:rsidP="000D1FAA">
      <w:pPr>
        <w:spacing w:after="0"/>
        <w:rPr>
          <w:b/>
          <w:bCs/>
          <w:sz w:val="24"/>
          <w:szCs w:val="24"/>
          <w:lang w:bidi="hi-IN"/>
        </w:rPr>
      </w:pPr>
    </w:p>
    <w:p w14:paraId="59C57AE3" w14:textId="786758EE" w:rsidR="00A81A83" w:rsidRDefault="00A81A83" w:rsidP="000D1FAA">
      <w:pPr>
        <w:spacing w:after="0"/>
        <w:rPr>
          <w:b/>
          <w:bCs/>
          <w:sz w:val="24"/>
          <w:szCs w:val="24"/>
          <w:lang w:bidi="hi-IN"/>
        </w:rPr>
      </w:pPr>
    </w:p>
    <w:p w14:paraId="3FCCD401" w14:textId="2C9A52ED" w:rsidR="00A81A83" w:rsidRDefault="006D073B" w:rsidP="000D1FAA">
      <w:pPr>
        <w:spacing w:after="0"/>
        <w:rPr>
          <w:b/>
          <w:bCs/>
          <w:sz w:val="24"/>
          <w:szCs w:val="24"/>
          <w:lang w:bidi="hi-IN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20532BED" wp14:editId="3A06CD2B">
                <wp:simplePos x="0" y="0"/>
                <wp:positionH relativeFrom="margin">
                  <wp:align>center</wp:align>
                </wp:positionH>
                <wp:positionV relativeFrom="paragraph">
                  <wp:posOffset>336961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05A298" id="Straight Connector 81" o:spid="_x0000_s1026" style="position:absolute;z-index:-2516090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6.55pt" to="526.5pt,2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</w:p>
    <w:p w14:paraId="5985CC2A" w14:textId="74E48F6D" w:rsidR="00A81A83" w:rsidRDefault="00A81A83" w:rsidP="000D1FAA">
      <w:pPr>
        <w:spacing w:after="0"/>
        <w:rPr>
          <w:b/>
          <w:bCs/>
          <w:sz w:val="24"/>
          <w:szCs w:val="24"/>
          <w:lang w:bidi="hi-IN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11CE0A5C" wp14:editId="5301A1E3">
                <wp:simplePos x="0" y="0"/>
                <wp:positionH relativeFrom="margin">
                  <wp:align>center</wp:align>
                </wp:positionH>
                <wp:positionV relativeFrom="paragraph">
                  <wp:posOffset>247239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B067D5" id="Straight Connector 89" o:spid="_x0000_s1026" style="position:absolute;z-index:-251580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9.45pt" to="526.5pt,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</w:p>
    <w:p w14:paraId="55FF16CE" w14:textId="15D878AD" w:rsidR="001F65C4" w:rsidRDefault="001F65C4" w:rsidP="000D1FAA">
      <w:pPr>
        <w:spacing w:after="0"/>
        <w:rPr>
          <w:b/>
          <w:bCs/>
          <w:sz w:val="24"/>
          <w:szCs w:val="24"/>
          <w:lang w:bidi="hi-IN"/>
        </w:rPr>
      </w:pPr>
      <w:r w:rsidRPr="001F65C4">
        <w:rPr>
          <w:b/>
          <w:bCs/>
          <w:sz w:val="24"/>
          <w:szCs w:val="24"/>
          <w:lang w:bidi="hi-IN"/>
        </w:rPr>
        <w:t>Q9.</w:t>
      </w:r>
    </w:p>
    <w:p w14:paraId="226CEDAB" w14:textId="64EEB71D" w:rsidR="001F65C4" w:rsidRPr="001F65C4" w:rsidRDefault="00B4743A" w:rsidP="000D1FAA">
      <w:pPr>
        <w:spacing w:after="0"/>
        <w:rPr>
          <w:b/>
          <w:bCs/>
          <w:sz w:val="24"/>
          <w:szCs w:val="24"/>
          <w:lang w:bidi="hi-IN"/>
        </w:rPr>
      </w:pPr>
      <w:r w:rsidRPr="00B4743A">
        <w:rPr>
          <w:b/>
          <w:bCs/>
          <w:noProof/>
          <w:sz w:val="24"/>
          <w:szCs w:val="24"/>
          <w:lang w:bidi="hi-IN"/>
        </w:rPr>
        <mc:AlternateContent>
          <mc:Choice Requires="wps">
            <w:drawing>
              <wp:anchor distT="45720" distB="45720" distL="114300" distR="114300" simplePos="0" relativeHeight="251756544" behindDoc="1" locked="0" layoutInCell="1" allowOverlap="1" wp14:anchorId="43DEEEDB" wp14:editId="5B79AB97">
                <wp:simplePos x="0" y="0"/>
                <wp:positionH relativeFrom="margin">
                  <wp:align>left</wp:align>
                </wp:positionH>
                <wp:positionV relativeFrom="paragraph">
                  <wp:posOffset>1858757</wp:posOffset>
                </wp:positionV>
                <wp:extent cx="6059805" cy="690245"/>
                <wp:effectExtent l="0" t="0" r="17145" b="14605"/>
                <wp:wrapTight wrapText="bothSides">
                  <wp:wrapPolygon edited="0">
                    <wp:start x="0" y="0"/>
                    <wp:lineTo x="0" y="21461"/>
                    <wp:lineTo x="21593" y="21461"/>
                    <wp:lineTo x="21593" y="0"/>
                    <wp:lineTo x="0" y="0"/>
                  </wp:wrapPolygon>
                </wp:wrapTight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9805" cy="690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8EF20" w14:textId="0637CD55" w:rsidR="00B4743A" w:rsidRDefault="00B4743A" w:rsidP="00B4743A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  <w:lang w:bidi="hi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  <w:lang w:bidi="hi-IN"/>
                              </w:rPr>
                              <w:t xml:space="preserve">  Ans:- Output will be 65.</w:t>
                            </w:r>
                          </w:p>
                          <w:p w14:paraId="3B7A8640" w14:textId="77777777" w:rsidR="00B4743A" w:rsidRDefault="00B4743A" w:rsidP="00B4743A">
                            <w:pPr>
                              <w:rPr>
                                <w:sz w:val="26"/>
                                <w:szCs w:val="26"/>
                                <w:lang w:bidi="hi-IN"/>
                              </w:rPr>
                            </w:pPr>
                            <w:r w:rsidRPr="001F65C4">
                              <w:rPr>
                                <w:sz w:val="26"/>
                                <w:szCs w:val="26"/>
                                <w:lang w:bidi="hi-IN"/>
                              </w:rPr>
                              <w:t xml:space="preserve">Because, 0101 is octal number.first it convert into decimal and then print the value 65. </w:t>
                            </w:r>
                          </w:p>
                          <w:p w14:paraId="36552656" w14:textId="2F0FA4F3" w:rsidR="00B4743A" w:rsidRDefault="00B4743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EEDB" id="_x0000_s1037" type="#_x0000_t202" style="position:absolute;margin-left:0;margin-top:146.35pt;width:477.15pt;height:54.35pt;z-index:-251559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" strokecolor="white [3212]">
                <v:textbox>
                  <w:txbxContent>
                    <w:p w14:paraId="7578EF20" w14:textId="0637CD55" w:rsidR="00B4743A" w:rsidRDefault="00B4743A" w:rsidP="00B4743A">
                      <w:pPr>
                        <w:rPr>
                          <w:b/>
                          <w:bCs/>
                          <w:sz w:val="26"/>
                          <w:szCs w:val="26"/>
                          <w:lang w:bidi="hi-IN"/>
                        </w:rPr>
                      </w:pPr>
                      <w:r>
                        <w:rPr>
                          <w:b/>
                          <w:bCs/>
                          <w:sz w:val="26"/>
                          <w:szCs w:val="26"/>
                          <w:lang w:bidi="hi-IN"/>
                        </w:rPr>
                        <w:t xml:space="preserve">  Ans:- Output will be 65.</w:t>
                      </w:r>
                    </w:p>
                    <w:p w14:paraId="3B7A8640" w14:textId="77777777" w:rsidR="00B4743A" w:rsidRDefault="00B4743A" w:rsidP="00B4743A">
                      <w:pPr>
                        <w:rPr>
                          <w:sz w:val="26"/>
                          <w:szCs w:val="26"/>
                          <w:lang w:bidi="hi-IN"/>
                        </w:rPr>
                      </w:pPr>
                      <w:r w:rsidRPr="001F65C4">
                        <w:rPr>
                          <w:sz w:val="26"/>
                          <w:szCs w:val="26"/>
                          <w:lang w:bidi="hi-IN"/>
                        </w:rPr>
                        <w:t xml:space="preserve">Because, 0101 is octal number.first it convert into decimal and then print the value 65. </w:t>
                      </w:r>
                    </w:p>
                    <w:p w14:paraId="36552656" w14:textId="2F0FA4F3" w:rsidR="00B4743A" w:rsidRDefault="00B4743A"/>
                  </w:txbxContent>
                </v:textbox>
                <w10:wrap type="tight" anchorx="margin"/>
              </v:shape>
            </w:pict>
          </mc:Fallback>
        </mc:AlternateContent>
      </w:r>
      <w:r w:rsidR="001F65C4" w:rsidRPr="001F65C4">
        <w:rPr>
          <w:b/>
          <w:bCs/>
          <w:noProof/>
          <w:sz w:val="24"/>
          <w:szCs w:val="24"/>
          <w:lang w:bidi="hi-IN"/>
        </w:rPr>
        <w:drawing>
          <wp:inline distT="0" distB="0" distL="0" distR="0" wp14:anchorId="7641D9C2" wp14:editId="5E6336A1">
            <wp:extent cx="3686810" cy="1721485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1418" w14:textId="7508B161" w:rsidR="001F65C4" w:rsidRPr="006D073B" w:rsidRDefault="00B4743A">
      <w:pPr>
        <w:rPr>
          <w:b/>
          <w:bCs/>
          <w:sz w:val="24"/>
          <w:szCs w:val="24"/>
          <w:lang w:bidi="hi-IN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6E1DA9BE" wp14:editId="6EC7760D">
                <wp:simplePos x="0" y="0"/>
                <wp:positionH relativeFrom="margin">
                  <wp:align>center</wp:align>
                </wp:positionH>
                <wp:positionV relativeFrom="paragraph">
                  <wp:posOffset>1034863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662584" id="Straight Connector 67" o:spid="_x0000_s1026" style="position:absolute;z-index:-251636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81.5pt" to="526.5pt,8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1F65C4" w:rsidRPr="001F65C4">
        <w:rPr>
          <w:b/>
          <w:bCs/>
          <w:sz w:val="24"/>
          <w:szCs w:val="24"/>
          <w:lang w:bidi="hi-IN"/>
        </w:rPr>
        <w:t>Q</w:t>
      </w:r>
      <w:r w:rsidR="00EF4514">
        <w:rPr>
          <w:b/>
          <w:bCs/>
          <w:sz w:val="24"/>
          <w:szCs w:val="24"/>
          <w:lang w:bidi="hi-IN"/>
        </w:rPr>
        <w:t>10</w:t>
      </w:r>
      <w:r w:rsidR="001F65C4" w:rsidRPr="001F65C4">
        <w:rPr>
          <w:b/>
          <w:bCs/>
          <w:sz w:val="24"/>
          <w:szCs w:val="24"/>
          <w:lang w:bidi="hi-IN"/>
        </w:rPr>
        <w:t>.</w:t>
      </w:r>
    </w:p>
    <w:p w14:paraId="15106E25" w14:textId="68E4BA46" w:rsidR="00731112" w:rsidRDefault="00EA4B6B" w:rsidP="00EA4B6B">
      <w:pPr>
        <w:rPr>
          <w:b/>
          <w:bCs/>
          <w:sz w:val="24"/>
          <w:szCs w:val="24"/>
          <w:lang w:bidi="hi-IN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6A55CA5C" wp14:editId="18F377EC">
                <wp:simplePos x="0" y="0"/>
                <wp:positionH relativeFrom="margin">
                  <wp:align>center</wp:align>
                </wp:positionH>
                <wp:positionV relativeFrom="paragraph">
                  <wp:posOffset>4355091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5D14CB" id="Straight Connector 68" o:spid="_x0000_s1026" style="position:absolute;z-index:-251607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42.9pt" to="526.5pt,34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Pr="00A81A83">
        <w:rPr>
          <w:b/>
          <w:bCs/>
          <w:noProof/>
          <w:sz w:val="24"/>
          <w:szCs w:val="24"/>
          <w:lang w:bidi="hi-IN"/>
        </w:rPr>
        <mc:AlternateContent>
          <mc:Choice Requires="wps">
            <w:drawing>
              <wp:anchor distT="45720" distB="45720" distL="114300" distR="114300" simplePos="0" relativeHeight="251738112" behindDoc="1" locked="0" layoutInCell="1" allowOverlap="1" wp14:anchorId="498E26C3" wp14:editId="702E7F51">
                <wp:simplePos x="0" y="0"/>
                <wp:positionH relativeFrom="margin">
                  <wp:align>left</wp:align>
                </wp:positionH>
                <wp:positionV relativeFrom="paragraph">
                  <wp:posOffset>2905349</wp:posOffset>
                </wp:positionV>
                <wp:extent cx="6247765" cy="1245870"/>
                <wp:effectExtent l="0" t="0" r="19685" b="11430"/>
                <wp:wrapTight wrapText="bothSides">
                  <wp:wrapPolygon edited="0">
                    <wp:start x="0" y="0"/>
                    <wp:lineTo x="0" y="21468"/>
                    <wp:lineTo x="21602" y="21468"/>
                    <wp:lineTo x="21602" y="0"/>
                    <wp:lineTo x="0" y="0"/>
                  </wp:wrapPolygon>
                </wp:wrapTight>
                <wp:docPr id="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7765" cy="124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57AE2" w14:textId="3E08E5DA" w:rsidR="00A81A83" w:rsidRPr="00EF4514" w:rsidRDefault="00A81A83" w:rsidP="00A81A83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  <w:lang w:bidi="hi-IN"/>
                              </w:rPr>
                            </w:pPr>
                            <w:r w:rsidRPr="00EF4514">
                              <w:rPr>
                                <w:b/>
                                <w:bCs/>
                                <w:sz w:val="26"/>
                                <w:szCs w:val="26"/>
                                <w:lang w:bidi="hi-IN"/>
                              </w:rPr>
                              <w:t>Ans:- Output will be 5 7.</w:t>
                            </w:r>
                          </w:p>
                          <w:p w14:paraId="2587EB86" w14:textId="77777777" w:rsidR="00A81A83" w:rsidRPr="00EF4514" w:rsidRDefault="00A81A83" w:rsidP="00A81A83">
                            <w:pPr>
                              <w:spacing w:after="0"/>
                              <w:rPr>
                                <w:sz w:val="26"/>
                                <w:szCs w:val="26"/>
                                <w:lang w:bidi="hi-IN"/>
                              </w:rPr>
                            </w:pPr>
                            <w:r w:rsidRPr="00EF4514">
                              <w:rPr>
                                <w:sz w:val="26"/>
                                <w:szCs w:val="26"/>
                                <w:lang w:bidi="hi-IN"/>
                              </w:rPr>
                              <w:t>Because, initially value of ver1 is 10 but in if condition it become a 5.</w:t>
                            </w:r>
                          </w:p>
                          <w:p w14:paraId="6A6328BA" w14:textId="77777777" w:rsidR="00A81A83" w:rsidRPr="005E659B" w:rsidRDefault="00A81A83" w:rsidP="00A81A83">
                            <w:pPr>
                              <w:spacing w:after="0"/>
                              <w:rPr>
                                <w:sz w:val="26"/>
                                <w:szCs w:val="26"/>
                                <w:lang w:bidi="hi-IN"/>
                              </w:rPr>
                            </w:pPr>
                            <w:r w:rsidRPr="00EF4514">
                              <w:rPr>
                                <w:sz w:val="26"/>
                                <w:szCs w:val="26"/>
                                <w:lang w:bidi="hi-IN"/>
                              </w:rPr>
                              <w:t>And in if statement var2 is increment by 1. So var2 become 7.</w:t>
                            </w:r>
                          </w:p>
                          <w:p w14:paraId="1F311C43" w14:textId="243FC8D9" w:rsidR="00A81A83" w:rsidRDefault="00A81A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E26C3" id="_x0000_s1038" type="#_x0000_t202" style="position:absolute;margin-left:0;margin-top:228.75pt;width:491.95pt;height:98.1pt;z-index:-2515783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" strokecolor="white [3212]">
                <v:textbox>
                  <w:txbxContent>
                    <w:p w14:paraId="15457AE2" w14:textId="3E08E5DA" w:rsidR="00A81A83" w:rsidRPr="00EF4514" w:rsidRDefault="00A81A83" w:rsidP="00A81A83">
                      <w:pPr>
                        <w:rPr>
                          <w:b/>
                          <w:bCs/>
                          <w:sz w:val="26"/>
                          <w:szCs w:val="26"/>
                          <w:lang w:bidi="hi-IN"/>
                        </w:rPr>
                      </w:pPr>
                      <w:r w:rsidRPr="00EF4514">
                        <w:rPr>
                          <w:b/>
                          <w:bCs/>
                          <w:sz w:val="26"/>
                          <w:szCs w:val="26"/>
                          <w:lang w:bidi="hi-IN"/>
                        </w:rPr>
                        <w:t>Ans:- Output will be 5 7.</w:t>
                      </w:r>
                    </w:p>
                    <w:p w14:paraId="2587EB86" w14:textId="77777777" w:rsidR="00A81A83" w:rsidRPr="00EF4514" w:rsidRDefault="00A81A83" w:rsidP="00A81A83">
                      <w:pPr>
                        <w:spacing w:after="0"/>
                        <w:rPr>
                          <w:sz w:val="26"/>
                          <w:szCs w:val="26"/>
                          <w:lang w:bidi="hi-IN"/>
                        </w:rPr>
                      </w:pPr>
                      <w:r w:rsidRPr="00EF4514">
                        <w:rPr>
                          <w:sz w:val="26"/>
                          <w:szCs w:val="26"/>
                          <w:lang w:bidi="hi-IN"/>
                        </w:rPr>
                        <w:t>Because, initially value of ver1 is 10 but in if condition it become a 5.</w:t>
                      </w:r>
                    </w:p>
                    <w:p w14:paraId="6A6328BA" w14:textId="77777777" w:rsidR="00A81A83" w:rsidRPr="005E659B" w:rsidRDefault="00A81A83" w:rsidP="00A81A83">
                      <w:pPr>
                        <w:spacing w:after="0"/>
                        <w:rPr>
                          <w:sz w:val="26"/>
                          <w:szCs w:val="26"/>
                          <w:lang w:bidi="hi-IN"/>
                        </w:rPr>
                      </w:pPr>
                      <w:r w:rsidRPr="00EF4514">
                        <w:rPr>
                          <w:sz w:val="26"/>
                          <w:szCs w:val="26"/>
                          <w:lang w:bidi="hi-IN"/>
                        </w:rPr>
                        <w:t>And in if statement var2 is increment by 1. So var2 become 7.</w:t>
                      </w:r>
                    </w:p>
                    <w:p w14:paraId="1F311C43" w14:textId="243FC8D9" w:rsidR="00A81A83" w:rsidRDefault="00A81A83"/>
                  </w:txbxContent>
                </v:textbox>
                <w10:wrap type="tight" anchorx="margin"/>
              </v:shape>
            </w:pict>
          </mc:Fallback>
        </mc:AlternateContent>
      </w:r>
      <w:r w:rsidR="00284FD7" w:rsidRPr="00284FD7">
        <w:rPr>
          <w:b/>
          <w:bCs/>
          <w:noProof/>
          <w:sz w:val="24"/>
          <w:szCs w:val="24"/>
          <w:lang w:bidi="hi-IN"/>
        </w:rPr>
        <w:drawing>
          <wp:inline distT="0" distB="0" distL="0" distR="0" wp14:anchorId="5AC013FA" wp14:editId="5E5A7931">
            <wp:extent cx="4562475" cy="280162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23FE3" w14:textId="2E436A15" w:rsidR="00EF4514" w:rsidRDefault="00155AC3" w:rsidP="00EF4514">
      <w:pPr>
        <w:spacing w:after="0"/>
        <w:rPr>
          <w:b/>
          <w:bCs/>
          <w:sz w:val="24"/>
          <w:szCs w:val="24"/>
          <w:lang w:bidi="hi-IN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750ACF4B" wp14:editId="3DCC7D03">
                <wp:simplePos x="0" y="0"/>
                <wp:positionH relativeFrom="margin">
                  <wp:align>center</wp:align>
                </wp:positionH>
                <wp:positionV relativeFrom="paragraph">
                  <wp:posOffset>-97911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E7BD0D" id="Straight Connector 72" o:spid="_x0000_s1026" style="position:absolute;z-index:-2516264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-7.7pt" to="526.5pt,-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HmRbIXbAAAACQEAAA8AAAAAAAAA&#10;AAAAAAAAIQQAAGRycy9kb3ducmV2LnhtbFBLBQYAAAAABAAEAPMAAAAp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EF4514" w:rsidRPr="00EF4514">
        <w:rPr>
          <w:b/>
          <w:bCs/>
          <w:sz w:val="24"/>
          <w:szCs w:val="24"/>
          <w:lang w:bidi="hi-IN"/>
        </w:rPr>
        <w:t>Q11</w:t>
      </w:r>
      <w:r w:rsidR="00EF4514">
        <w:rPr>
          <w:b/>
          <w:bCs/>
          <w:sz w:val="24"/>
          <w:szCs w:val="24"/>
          <w:lang w:bidi="hi-IN"/>
        </w:rPr>
        <w:t>.</w:t>
      </w:r>
      <w:r w:rsidRPr="00155AC3">
        <w:rPr>
          <w:noProof/>
          <w:sz w:val="24"/>
          <w:szCs w:val="24"/>
        </w:rPr>
        <w:t xml:space="preserve"> </w:t>
      </w:r>
    </w:p>
    <w:p w14:paraId="3965BC46" w14:textId="27B5DC23" w:rsidR="00EF4514" w:rsidRDefault="00E8525F" w:rsidP="00EF4514">
      <w:pPr>
        <w:spacing w:after="0"/>
        <w:rPr>
          <w:b/>
          <w:bCs/>
          <w:sz w:val="24"/>
          <w:szCs w:val="24"/>
          <w:lang w:bidi="hi-IN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7163117A" wp14:editId="2DA09A13">
                <wp:simplePos x="0" y="0"/>
                <wp:positionH relativeFrom="margin">
                  <wp:align>center</wp:align>
                </wp:positionH>
                <wp:positionV relativeFrom="paragraph">
                  <wp:posOffset>3639334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C3B5FF" id="Straight Connector 69" o:spid="_x0000_s1026" style="position:absolute;z-index:-2516326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86.55pt" to="526.5pt,28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IsSw1HbAAAACQEAAA8AAAAAAAAA&#10;AAAAAAAAIQQAAGRycy9kb3ducmV2LnhtbFBLBQYAAAAABAAEAPMAAAAp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Pr="00E8525F">
        <w:rPr>
          <w:noProof/>
          <w:sz w:val="26"/>
          <w:szCs w:val="26"/>
          <w:lang w:bidi="hi-IN"/>
        </w:rPr>
        <mc:AlternateContent>
          <mc:Choice Requires="wps">
            <w:drawing>
              <wp:anchor distT="45720" distB="45720" distL="114300" distR="114300" simplePos="0" relativeHeight="251740160" behindDoc="1" locked="0" layoutInCell="1" allowOverlap="1" wp14:anchorId="7203C3A1" wp14:editId="6E0FAAAC">
                <wp:simplePos x="0" y="0"/>
                <wp:positionH relativeFrom="margin">
                  <wp:align>left</wp:align>
                </wp:positionH>
                <wp:positionV relativeFrom="paragraph">
                  <wp:posOffset>2192356</wp:posOffset>
                </wp:positionV>
                <wp:extent cx="6471920" cy="1389380"/>
                <wp:effectExtent l="0" t="0" r="24130" b="20320"/>
                <wp:wrapTight wrapText="bothSides">
                  <wp:wrapPolygon edited="0">
                    <wp:start x="0" y="0"/>
                    <wp:lineTo x="0" y="21620"/>
                    <wp:lineTo x="21617" y="21620"/>
                    <wp:lineTo x="21617" y="0"/>
                    <wp:lineTo x="0" y="0"/>
                  </wp:wrapPolygon>
                </wp:wrapTight>
                <wp:docPr id="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1920" cy="1389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705662" w14:textId="0B956BDF" w:rsidR="00E8525F" w:rsidRDefault="00E8525F" w:rsidP="00E8525F">
                            <w:pPr>
                              <w:spacing w:after="0"/>
                              <w:rPr>
                                <w:b/>
                                <w:bCs/>
                                <w:sz w:val="24"/>
                                <w:szCs w:val="24"/>
                                <w:lang w:bidi="hi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bidi="hi-IN"/>
                              </w:rPr>
                              <w:t>Ans:- Output Will be</w:t>
                            </w:r>
                          </w:p>
                          <w:p w14:paraId="4CAEAF03" w14:textId="77777777" w:rsidR="00E8525F" w:rsidRDefault="00E8525F" w:rsidP="00E8525F">
                            <w:pPr>
                              <w:spacing w:after="0"/>
                              <w:rPr>
                                <w:b/>
                                <w:bCs/>
                                <w:sz w:val="24"/>
                                <w:szCs w:val="24"/>
                                <w:lang w:bidi="hi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bidi="hi-IN"/>
                              </w:rPr>
                              <w:t>0</w:t>
                            </w:r>
                          </w:p>
                          <w:p w14:paraId="647CF5E2" w14:textId="77777777" w:rsidR="00E8525F" w:rsidRDefault="00E8525F" w:rsidP="00E8525F">
                            <w:pPr>
                              <w:spacing w:after="0"/>
                              <w:rPr>
                                <w:b/>
                                <w:bCs/>
                                <w:sz w:val="24"/>
                                <w:szCs w:val="24"/>
                                <w:lang w:bidi="hi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bidi="hi-IN"/>
                              </w:rPr>
                              <w:t>1 1</w:t>
                            </w:r>
                          </w:p>
                          <w:p w14:paraId="28F1B93E" w14:textId="77777777" w:rsidR="00E8525F" w:rsidRDefault="00E8525F" w:rsidP="00E8525F">
                            <w:pPr>
                              <w:spacing w:after="0"/>
                              <w:rPr>
                                <w:b/>
                                <w:bCs/>
                                <w:sz w:val="24"/>
                                <w:szCs w:val="24"/>
                                <w:lang w:bidi="hi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bidi="hi-IN"/>
                              </w:rPr>
                              <w:t>Solution:</w:t>
                            </w:r>
                          </w:p>
                          <w:p w14:paraId="5C5C46B4" w14:textId="77777777" w:rsidR="00E8525F" w:rsidRPr="003025AC" w:rsidRDefault="00E8525F" w:rsidP="00E8525F">
                            <w:pPr>
                              <w:spacing w:after="0"/>
                              <w:rPr>
                                <w:sz w:val="26"/>
                                <w:szCs w:val="26"/>
                                <w:lang w:bidi="hi-IN"/>
                              </w:rPr>
                            </w:pPr>
                            <w:r w:rsidRPr="003025AC">
                              <w:rPr>
                                <w:sz w:val="26"/>
                                <w:szCs w:val="26"/>
                                <w:lang w:bidi="hi-IN"/>
                              </w:rPr>
                              <w:t xml:space="preserve">i++ &amp;&amp; ++j  </w:t>
                            </w:r>
                            <w:r w:rsidRPr="003025AC">
                              <w:rPr>
                                <w:sz w:val="26"/>
                                <w:szCs w:val="26"/>
                                <w:lang w:bidi="hi-IN"/>
                              </w:rPr>
                              <w:sym w:font="Wingdings" w:char="F0E0"/>
                            </w:r>
                            <w:r w:rsidRPr="003025AC">
                              <w:rPr>
                                <w:sz w:val="26"/>
                                <w:szCs w:val="26"/>
                                <w:lang w:bidi="hi-IN"/>
                              </w:rPr>
                              <w:t xml:space="preserve"> 0++ &amp;&amp; ++j </w:t>
                            </w:r>
                            <w:r w:rsidRPr="003025AC">
                              <w:rPr>
                                <w:sz w:val="26"/>
                                <w:szCs w:val="26"/>
                                <w:lang w:bidi="hi-IN"/>
                              </w:rPr>
                              <w:sym w:font="Wingdings" w:char="F0E0"/>
                            </w:r>
                            <w:r w:rsidRPr="003025AC">
                              <w:rPr>
                                <w:sz w:val="26"/>
                                <w:szCs w:val="26"/>
                                <w:lang w:bidi="hi-IN"/>
                              </w:rPr>
                              <w:t xml:space="preserve"> 0 (due to post increment i = 0 into the statement) </w:t>
                            </w:r>
                          </w:p>
                          <w:p w14:paraId="5B1156A8" w14:textId="77777777" w:rsidR="00E8525F" w:rsidRDefault="00E8525F" w:rsidP="00E8525F">
                            <w:pPr>
                              <w:spacing w:after="0"/>
                              <w:rPr>
                                <w:sz w:val="26"/>
                                <w:szCs w:val="26"/>
                                <w:lang w:bidi="hi-IN"/>
                              </w:rPr>
                            </w:pPr>
                            <w:r w:rsidRPr="003025AC">
                              <w:rPr>
                                <w:sz w:val="26"/>
                                <w:szCs w:val="26"/>
                                <w:lang w:bidi="hi-IN"/>
                              </w:rPr>
                              <w:t>in second printf I become 1 and j = 1 in previous statement.</w:t>
                            </w:r>
                          </w:p>
                          <w:p w14:paraId="77B8DFE3" w14:textId="1F39E867" w:rsidR="00E8525F" w:rsidRDefault="00E8525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3C3A1" id="_x0000_s1039" type="#_x0000_t202" style="position:absolute;margin-left:0;margin-top:172.65pt;width:509.6pt;height:109.4pt;z-index:-2515763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" strokecolor="white [3212]">
                <v:textbox>
                  <w:txbxContent>
                    <w:p w14:paraId="0C705662" w14:textId="0B956BDF" w:rsidR="00E8525F" w:rsidRDefault="00E8525F" w:rsidP="00E8525F">
                      <w:pPr>
                        <w:spacing w:after="0"/>
                        <w:rPr>
                          <w:b/>
                          <w:bCs/>
                          <w:sz w:val="24"/>
                          <w:szCs w:val="24"/>
                          <w:lang w:bidi="hi-IN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bidi="hi-IN"/>
                        </w:rPr>
                        <w:t>Ans:- Output Will be</w:t>
                      </w:r>
                    </w:p>
                    <w:p w14:paraId="4CAEAF03" w14:textId="77777777" w:rsidR="00E8525F" w:rsidRDefault="00E8525F" w:rsidP="00E8525F">
                      <w:pPr>
                        <w:spacing w:after="0"/>
                        <w:rPr>
                          <w:b/>
                          <w:bCs/>
                          <w:sz w:val="24"/>
                          <w:szCs w:val="24"/>
                          <w:lang w:bidi="hi-IN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bidi="hi-IN"/>
                        </w:rPr>
                        <w:t>0</w:t>
                      </w:r>
                    </w:p>
                    <w:p w14:paraId="647CF5E2" w14:textId="77777777" w:rsidR="00E8525F" w:rsidRDefault="00E8525F" w:rsidP="00E8525F">
                      <w:pPr>
                        <w:spacing w:after="0"/>
                        <w:rPr>
                          <w:b/>
                          <w:bCs/>
                          <w:sz w:val="24"/>
                          <w:szCs w:val="24"/>
                          <w:lang w:bidi="hi-IN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bidi="hi-IN"/>
                        </w:rPr>
                        <w:t>1 1</w:t>
                      </w:r>
                    </w:p>
                    <w:p w14:paraId="28F1B93E" w14:textId="77777777" w:rsidR="00E8525F" w:rsidRDefault="00E8525F" w:rsidP="00E8525F">
                      <w:pPr>
                        <w:spacing w:after="0"/>
                        <w:rPr>
                          <w:b/>
                          <w:bCs/>
                          <w:sz w:val="24"/>
                          <w:szCs w:val="24"/>
                          <w:lang w:bidi="hi-IN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bidi="hi-IN"/>
                        </w:rPr>
                        <w:t>Solution:</w:t>
                      </w:r>
                    </w:p>
                    <w:p w14:paraId="5C5C46B4" w14:textId="77777777" w:rsidR="00E8525F" w:rsidRPr="003025AC" w:rsidRDefault="00E8525F" w:rsidP="00E8525F">
                      <w:pPr>
                        <w:spacing w:after="0"/>
                        <w:rPr>
                          <w:sz w:val="26"/>
                          <w:szCs w:val="26"/>
                          <w:lang w:bidi="hi-IN"/>
                        </w:rPr>
                      </w:pPr>
                      <w:r w:rsidRPr="003025AC">
                        <w:rPr>
                          <w:sz w:val="26"/>
                          <w:szCs w:val="26"/>
                          <w:lang w:bidi="hi-IN"/>
                        </w:rPr>
                        <w:t xml:space="preserve">i++ &amp;&amp; ++j  </w:t>
                      </w:r>
                      <w:r w:rsidRPr="003025AC">
                        <w:rPr>
                          <w:sz w:val="26"/>
                          <w:szCs w:val="26"/>
                          <w:lang w:bidi="hi-IN"/>
                        </w:rPr>
                        <w:sym w:font="Wingdings" w:char="F0E0"/>
                      </w:r>
                      <w:r w:rsidRPr="003025AC">
                        <w:rPr>
                          <w:sz w:val="26"/>
                          <w:szCs w:val="26"/>
                          <w:lang w:bidi="hi-IN"/>
                        </w:rPr>
                        <w:t xml:space="preserve"> 0++ &amp;&amp; ++j </w:t>
                      </w:r>
                      <w:r w:rsidRPr="003025AC">
                        <w:rPr>
                          <w:sz w:val="26"/>
                          <w:szCs w:val="26"/>
                          <w:lang w:bidi="hi-IN"/>
                        </w:rPr>
                        <w:sym w:font="Wingdings" w:char="F0E0"/>
                      </w:r>
                      <w:r w:rsidRPr="003025AC">
                        <w:rPr>
                          <w:sz w:val="26"/>
                          <w:szCs w:val="26"/>
                          <w:lang w:bidi="hi-IN"/>
                        </w:rPr>
                        <w:t xml:space="preserve"> 0 (due to post increment i = 0 into the statement) </w:t>
                      </w:r>
                    </w:p>
                    <w:p w14:paraId="5B1156A8" w14:textId="77777777" w:rsidR="00E8525F" w:rsidRDefault="00E8525F" w:rsidP="00E8525F">
                      <w:pPr>
                        <w:spacing w:after="0"/>
                        <w:rPr>
                          <w:sz w:val="26"/>
                          <w:szCs w:val="26"/>
                          <w:lang w:bidi="hi-IN"/>
                        </w:rPr>
                      </w:pPr>
                      <w:r w:rsidRPr="003025AC">
                        <w:rPr>
                          <w:sz w:val="26"/>
                          <w:szCs w:val="26"/>
                          <w:lang w:bidi="hi-IN"/>
                        </w:rPr>
                        <w:t>in second printf I become 1 and j = 1 in previous statement.</w:t>
                      </w:r>
                    </w:p>
                    <w:p w14:paraId="77B8DFE3" w14:textId="1F39E867" w:rsidR="00E8525F" w:rsidRDefault="00E8525F"/>
                  </w:txbxContent>
                </v:textbox>
                <w10:wrap type="tight" anchorx="margin"/>
              </v:shape>
            </w:pict>
          </mc:Fallback>
        </mc:AlternateContent>
      </w:r>
      <w:r w:rsidR="00EF4514" w:rsidRPr="00EF4514">
        <w:rPr>
          <w:b/>
          <w:bCs/>
          <w:noProof/>
          <w:sz w:val="24"/>
          <w:szCs w:val="24"/>
          <w:lang w:bidi="hi-IN"/>
        </w:rPr>
        <w:drawing>
          <wp:inline distT="0" distB="0" distL="0" distR="0" wp14:anchorId="16DA9C14" wp14:editId="76D47993">
            <wp:extent cx="5019675" cy="206248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FF45C" w14:textId="260C7AB1" w:rsidR="0008210B" w:rsidRDefault="000821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Q12.</w:t>
      </w:r>
    </w:p>
    <w:p w14:paraId="01E6BAF8" w14:textId="3A39F717" w:rsidR="0008210B" w:rsidRDefault="0080109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D02F75" wp14:editId="57B1EC31">
            <wp:extent cx="5943600" cy="3342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34D42" w14:textId="68F79219" w:rsidR="00801095" w:rsidRDefault="00801095">
      <w:pPr>
        <w:rPr>
          <w:b/>
          <w:bCs/>
          <w:sz w:val="24"/>
          <w:szCs w:val="24"/>
        </w:rPr>
      </w:pPr>
    </w:p>
    <w:p w14:paraId="7CACC0F7" w14:textId="0A73B58D" w:rsidR="00801095" w:rsidRDefault="00801095">
      <w:pPr>
        <w:rPr>
          <w:b/>
          <w:bCs/>
          <w:sz w:val="24"/>
          <w:szCs w:val="24"/>
        </w:rPr>
      </w:pPr>
    </w:p>
    <w:p w14:paraId="14089268" w14:textId="63A1FA0D" w:rsidR="00801095" w:rsidRDefault="0080109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Q13.</w:t>
      </w:r>
    </w:p>
    <w:p w14:paraId="58029E30" w14:textId="0F377E5A" w:rsidR="00801095" w:rsidRDefault="0080109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1F7D6B" wp14:editId="5D5489CE">
            <wp:extent cx="5943600" cy="33426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9A6C" w14:textId="386C5695" w:rsidR="00801095" w:rsidRDefault="0080109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Q14.</w:t>
      </w:r>
    </w:p>
    <w:p w14:paraId="2F425A23" w14:textId="7F8CAE3A" w:rsidR="00801095" w:rsidRDefault="0080109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77025A" wp14:editId="0C99B3A0">
            <wp:extent cx="5943600" cy="3342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4F49C" w14:textId="1B44671E" w:rsidR="00801095" w:rsidRDefault="00801095">
      <w:pPr>
        <w:rPr>
          <w:b/>
          <w:bCs/>
          <w:sz w:val="24"/>
          <w:szCs w:val="24"/>
        </w:rPr>
      </w:pPr>
    </w:p>
    <w:p w14:paraId="2A34BCB2" w14:textId="4437C77D" w:rsidR="00801095" w:rsidRDefault="00801095">
      <w:pPr>
        <w:rPr>
          <w:b/>
          <w:bCs/>
          <w:sz w:val="24"/>
          <w:szCs w:val="24"/>
        </w:rPr>
      </w:pPr>
    </w:p>
    <w:p w14:paraId="2AECE38C" w14:textId="2C6A1024" w:rsidR="00801095" w:rsidRDefault="0080109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Q15.</w:t>
      </w:r>
    </w:p>
    <w:p w14:paraId="1ED9EC7F" w14:textId="6013620B" w:rsidR="00801095" w:rsidRDefault="0080109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7B515B" wp14:editId="1B6F6553">
            <wp:extent cx="5943600" cy="33426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3628" w14:textId="76914E11" w:rsidR="00801095" w:rsidRDefault="0080109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Q16.</w:t>
      </w:r>
    </w:p>
    <w:p w14:paraId="3F6CC84E" w14:textId="2AE5C61B" w:rsidR="00801095" w:rsidRDefault="0080109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95B2AE" wp14:editId="3764A39E">
            <wp:extent cx="5943600" cy="3342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4EE46" w14:textId="71A9E5ED" w:rsidR="00801095" w:rsidRDefault="0080109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Q17.</w:t>
      </w:r>
    </w:p>
    <w:p w14:paraId="30CC6AE8" w14:textId="03E333AD" w:rsidR="00801095" w:rsidRDefault="00993E95">
      <w:pPr>
        <w:rPr>
          <w:b/>
          <w:bCs/>
          <w:sz w:val="24"/>
          <w:szCs w:val="24"/>
        </w:rPr>
      </w:pPr>
      <w:r w:rsidRPr="00993E95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0752261A" wp14:editId="09841CFE">
                <wp:simplePos x="0" y="0"/>
                <wp:positionH relativeFrom="margin">
                  <wp:align>right</wp:align>
                </wp:positionH>
                <wp:positionV relativeFrom="paragraph">
                  <wp:posOffset>3644900</wp:posOffset>
                </wp:positionV>
                <wp:extent cx="5916295" cy="3020695"/>
                <wp:effectExtent l="0" t="0" r="27305" b="27305"/>
                <wp:wrapSquare wrapText="bothSides"/>
                <wp:docPr id="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6295" cy="3020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43C2B" w14:textId="53698718" w:rsidR="00993E95" w:rsidRDefault="00993E9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261A" id="_x0000_s1040" type="#_x0000_t202" style="position:absolute;margin-left:414.65pt;margin-top:287pt;width:465.85pt;height:237.85pt;z-index:2517422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" strokecolor="white [3212]">
                <v:textbox>
                  <w:txbxContent>
                    <w:p w14:paraId="58B43C2B" w14:textId="53698718" w:rsidR="00993E95" w:rsidRDefault="00993E95"/>
                  </w:txbxContent>
                </v:textbox>
                <w10:wrap type="square" anchorx="margin"/>
              </v:shape>
            </w:pict>
          </mc:Fallback>
        </mc:AlternateContent>
      </w:r>
      <w:r w:rsidR="00801095">
        <w:rPr>
          <w:noProof/>
        </w:rPr>
        <w:drawing>
          <wp:inline distT="0" distB="0" distL="0" distR="0" wp14:anchorId="5907C16B" wp14:editId="55CBF535">
            <wp:extent cx="5943600" cy="33426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8A0E" w14:textId="2C58FFB6" w:rsidR="00993E95" w:rsidRDefault="00993E95">
      <w:pPr>
        <w:rPr>
          <w:b/>
          <w:bCs/>
          <w:sz w:val="24"/>
          <w:szCs w:val="24"/>
        </w:rPr>
      </w:pPr>
    </w:p>
    <w:p w14:paraId="6D56AEDF" w14:textId="77777777" w:rsidR="00993E95" w:rsidRDefault="00993E95">
      <w:pPr>
        <w:rPr>
          <w:b/>
          <w:bCs/>
          <w:sz w:val="24"/>
          <w:szCs w:val="24"/>
        </w:rPr>
      </w:pPr>
    </w:p>
    <w:p w14:paraId="19C85D7D" w14:textId="276F3977" w:rsidR="00801095" w:rsidRPr="00784DFE" w:rsidRDefault="00801095" w:rsidP="00784DFE">
      <w:pPr>
        <w:pStyle w:val="Heading3"/>
        <w:rPr>
          <w:b/>
          <w:bCs/>
        </w:rPr>
      </w:pPr>
      <w:r w:rsidRPr="00784DFE">
        <w:rPr>
          <w:b/>
          <w:bCs/>
        </w:rPr>
        <w:lastRenderedPageBreak/>
        <w:t>Day6:</w:t>
      </w:r>
    </w:p>
    <w:p w14:paraId="70FC5E13" w14:textId="702EC5CD" w:rsidR="00801095" w:rsidRDefault="0080109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Q1.</w:t>
      </w:r>
    </w:p>
    <w:p w14:paraId="59853682" w14:textId="4B220CB6" w:rsidR="00801095" w:rsidRDefault="0080109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E07B80" wp14:editId="477EA10C">
            <wp:extent cx="5943600" cy="3342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>Q2.</w:t>
      </w:r>
    </w:p>
    <w:p w14:paraId="02C746C9" w14:textId="0C5FDDC7" w:rsidR="00801095" w:rsidRDefault="00801095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7568" behindDoc="1" locked="0" layoutInCell="1" allowOverlap="1" wp14:anchorId="098216EA" wp14:editId="7B55479B">
            <wp:simplePos x="0" y="0"/>
            <wp:positionH relativeFrom="column">
              <wp:posOffset>0</wp:posOffset>
            </wp:positionH>
            <wp:positionV relativeFrom="paragraph">
              <wp:posOffset>374</wp:posOffset>
            </wp:positionV>
            <wp:extent cx="5943600" cy="3342640"/>
            <wp:effectExtent l="0" t="0" r="0" b="0"/>
            <wp:wrapTight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09D22D" w14:textId="77777777" w:rsidR="001144C6" w:rsidRDefault="001144C6">
      <w:pPr>
        <w:rPr>
          <w:b/>
          <w:bCs/>
          <w:sz w:val="24"/>
          <w:szCs w:val="24"/>
        </w:rPr>
      </w:pPr>
    </w:p>
    <w:p w14:paraId="33240A68" w14:textId="1BBBADDE" w:rsidR="00801095" w:rsidRDefault="0080109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Q3.</w:t>
      </w:r>
    </w:p>
    <w:p w14:paraId="22E45783" w14:textId="4981C5A4" w:rsidR="00801095" w:rsidRDefault="0080109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489DAD" wp14:editId="04DA65D8">
            <wp:extent cx="5943600" cy="33426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0AEF" w14:textId="6FD07A50" w:rsidR="00801095" w:rsidRDefault="0080109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Q4.</w:t>
      </w:r>
    </w:p>
    <w:p w14:paraId="2BF145C0" w14:textId="258B3ED4" w:rsidR="00801095" w:rsidRDefault="000C1ED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4F51AD" wp14:editId="2095E04F">
            <wp:extent cx="5943600" cy="33426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F2CE4" w14:textId="77777777" w:rsidR="00220AE1" w:rsidRDefault="00220AE1">
      <w:pPr>
        <w:rPr>
          <w:b/>
          <w:bCs/>
          <w:sz w:val="24"/>
          <w:szCs w:val="24"/>
        </w:rPr>
      </w:pPr>
    </w:p>
    <w:p w14:paraId="03E463B3" w14:textId="308F3A0A" w:rsidR="00EF66C1" w:rsidRDefault="00220AE1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4B90C94C" wp14:editId="318D5844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1" name="Straight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1EFD45" id="Straight Connector 201" o:spid="_x0000_s1026" style="position:absolute;z-index:-2515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.7pt" to="526.5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EF66C1">
        <w:rPr>
          <w:b/>
          <w:bCs/>
          <w:sz w:val="24"/>
          <w:szCs w:val="24"/>
        </w:rPr>
        <w:t>Q5.</w:t>
      </w:r>
    </w:p>
    <w:p w14:paraId="2A98E675" w14:textId="63595703" w:rsidR="00EF66C1" w:rsidRDefault="00220AE1">
      <w:pPr>
        <w:rPr>
          <w:b/>
          <w:bCs/>
          <w:sz w:val="24"/>
          <w:szCs w:val="24"/>
        </w:rPr>
      </w:pPr>
      <w:r w:rsidRPr="00C57FF8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6304" behindDoc="1" locked="0" layoutInCell="1" allowOverlap="1" wp14:anchorId="6528A897" wp14:editId="5DE8C28D">
                <wp:simplePos x="0" y="0"/>
                <wp:positionH relativeFrom="margin">
                  <wp:align>left</wp:align>
                </wp:positionH>
                <wp:positionV relativeFrom="paragraph">
                  <wp:posOffset>2473325</wp:posOffset>
                </wp:positionV>
                <wp:extent cx="5423535" cy="878205"/>
                <wp:effectExtent l="0" t="0" r="24765" b="17145"/>
                <wp:wrapTight wrapText="bothSides">
                  <wp:wrapPolygon edited="0">
                    <wp:start x="0" y="0"/>
                    <wp:lineTo x="0" y="21553"/>
                    <wp:lineTo x="21623" y="21553"/>
                    <wp:lineTo x="21623" y="0"/>
                    <wp:lineTo x="0" y="0"/>
                  </wp:wrapPolygon>
                </wp:wrapTight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3535" cy="878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40C3E" w14:textId="77777777" w:rsidR="00C57FF8" w:rsidRDefault="00C57FF8" w:rsidP="00C57FF8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Ans:- Output will be 4.</w:t>
                            </w:r>
                          </w:p>
                          <w:p w14:paraId="1CC688E8" w14:textId="77777777" w:rsidR="00C57FF8" w:rsidRPr="00C57FF8" w:rsidRDefault="00C57FF8" w:rsidP="00C57FF8">
                            <w:pPr>
                              <w:rPr>
                                <w:rFonts w:ascii="Calibri" w:hAnsi="Calibri" w:cs="Calibri"/>
                                <w:sz w:val="26"/>
                                <w:szCs w:val="26"/>
                              </w:rPr>
                            </w:pPr>
                            <w:r w:rsidRPr="00C57FF8">
                              <w:rPr>
                                <w:sz w:val="26"/>
                                <w:szCs w:val="26"/>
                              </w:rPr>
                              <w:t xml:space="preserve">Because </w:t>
                            </w:r>
                            <w:r w:rsidRPr="00C57FF8">
                              <w:rPr>
                                <w:rFonts w:ascii="Calibri" w:hAnsi="Calibri" w:cs="Calibri"/>
                                <w:color w:val="000000"/>
                                <w:sz w:val="26"/>
                                <w:szCs w:val="26"/>
                                <w:shd w:val="clear" w:color="auto" w:fill="FFFFFF"/>
                              </w:rPr>
                              <w:t>The </w:t>
                            </w:r>
                            <w:r w:rsidRPr="00187AA9">
                              <w:rPr>
                                <w:rStyle w:val="HTMLCode"/>
                                <w:rFonts w:ascii="Calibri" w:eastAsiaTheme="minorHAnsi" w:hAnsi="Calibri" w:cs="Calibri"/>
                                <w:sz w:val="26"/>
                                <w:szCs w:val="26"/>
                              </w:rPr>
                              <w:t>continue</w:t>
                            </w:r>
                            <w:r w:rsidRPr="00187AA9">
                              <w:rPr>
                                <w:rFonts w:ascii="Calibri" w:hAnsi="Calibri" w:cs="Calibri"/>
                                <w:sz w:val="26"/>
                                <w:szCs w:val="26"/>
                                <w:shd w:val="clear" w:color="auto" w:fill="FFFFFF"/>
                              </w:rPr>
                              <w:t> </w:t>
                            </w:r>
                            <w:r w:rsidRPr="00C57FF8">
                              <w:rPr>
                                <w:rFonts w:ascii="Calibri" w:hAnsi="Calibri" w:cs="Calibri"/>
                                <w:color w:val="000000"/>
                                <w:sz w:val="26"/>
                                <w:szCs w:val="26"/>
                                <w:shd w:val="clear" w:color="auto" w:fill="FFFFFF"/>
                              </w:rPr>
                              <w:t>statement breaks one iteration (in the loop), if a specified condition occurs, and continues with the next iteration in the loop.</w:t>
                            </w:r>
                          </w:p>
                          <w:p w14:paraId="46292B9C" w14:textId="051607C0" w:rsidR="00C57FF8" w:rsidRDefault="00C57FF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8A897" id="_x0000_s1041" type="#_x0000_t202" style="position:absolute;margin-left:0;margin-top:194.75pt;width:427.05pt;height:69.15pt;z-index:-2515701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" strokecolor="white [3212]">
                <v:textbox>
                  <w:txbxContent>
                    <w:p w14:paraId="39340C3E" w14:textId="77777777" w:rsidR="00C57FF8" w:rsidRDefault="00C57FF8" w:rsidP="00C57FF8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Ans:- Output will be 4.</w:t>
                      </w:r>
                    </w:p>
                    <w:p w14:paraId="1CC688E8" w14:textId="77777777" w:rsidR="00C57FF8" w:rsidRPr="00C57FF8" w:rsidRDefault="00C57FF8" w:rsidP="00C57FF8">
                      <w:pPr>
                        <w:rPr>
                          <w:rFonts w:ascii="Calibri" w:hAnsi="Calibri" w:cs="Calibri"/>
                          <w:sz w:val="26"/>
                          <w:szCs w:val="26"/>
                        </w:rPr>
                      </w:pPr>
                      <w:r w:rsidRPr="00C57FF8">
                        <w:rPr>
                          <w:sz w:val="26"/>
                          <w:szCs w:val="26"/>
                        </w:rPr>
                        <w:t xml:space="preserve">Because </w:t>
                      </w:r>
                      <w:r w:rsidRPr="00C57FF8">
                        <w:rPr>
                          <w:rFonts w:ascii="Calibri" w:hAnsi="Calibri" w:cs="Calibri"/>
                          <w:color w:val="000000"/>
                          <w:sz w:val="26"/>
                          <w:szCs w:val="26"/>
                          <w:shd w:val="clear" w:color="auto" w:fill="FFFFFF"/>
                        </w:rPr>
                        <w:t>The </w:t>
                      </w:r>
                      <w:r w:rsidRPr="00187AA9">
                        <w:rPr>
                          <w:rStyle w:val="HTMLCode"/>
                          <w:rFonts w:ascii="Calibri" w:eastAsiaTheme="minorHAnsi" w:hAnsi="Calibri" w:cs="Calibri"/>
                          <w:sz w:val="26"/>
                          <w:szCs w:val="26"/>
                        </w:rPr>
                        <w:t>continue</w:t>
                      </w:r>
                      <w:r w:rsidRPr="00187AA9">
                        <w:rPr>
                          <w:rFonts w:ascii="Calibri" w:hAnsi="Calibri" w:cs="Calibri"/>
                          <w:sz w:val="26"/>
                          <w:szCs w:val="26"/>
                          <w:shd w:val="clear" w:color="auto" w:fill="FFFFFF"/>
                        </w:rPr>
                        <w:t> </w:t>
                      </w:r>
                      <w:r w:rsidRPr="00C57FF8">
                        <w:rPr>
                          <w:rFonts w:ascii="Calibri" w:hAnsi="Calibri" w:cs="Calibri"/>
                          <w:color w:val="000000"/>
                          <w:sz w:val="26"/>
                          <w:szCs w:val="26"/>
                          <w:shd w:val="clear" w:color="auto" w:fill="FFFFFF"/>
                        </w:rPr>
                        <w:t>statement breaks one iteration (in the loop), if a specified condition occurs, and continues with the next iteration in the loop.</w:t>
                      </w:r>
                    </w:p>
                    <w:p w14:paraId="46292B9C" w14:textId="051607C0" w:rsidR="00C57FF8" w:rsidRDefault="00C57FF8"/>
                  </w:txbxContent>
                </v:textbox>
                <w10:wrap type="tight" anchorx="margin"/>
              </v:shape>
            </w:pict>
          </mc:Fallback>
        </mc:AlternateContent>
      </w:r>
      <w:r w:rsidR="00EF66C1" w:rsidRPr="00EF66C1">
        <w:rPr>
          <w:b/>
          <w:bCs/>
          <w:noProof/>
          <w:sz w:val="24"/>
          <w:szCs w:val="24"/>
        </w:rPr>
        <w:drawing>
          <wp:inline distT="0" distB="0" distL="0" distR="0" wp14:anchorId="620C2D2B" wp14:editId="04F356B7">
            <wp:extent cx="3415030" cy="2375647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204" cy="239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60516" w14:textId="718F1991" w:rsidR="000C1ED6" w:rsidRDefault="000C1ED6">
      <w:pPr>
        <w:rPr>
          <w:b/>
          <w:bCs/>
          <w:sz w:val="24"/>
          <w:szCs w:val="24"/>
        </w:rPr>
      </w:pPr>
    </w:p>
    <w:p w14:paraId="39FD4AD5" w14:textId="34061EA8" w:rsidR="000C1ED6" w:rsidRDefault="000C1ED6">
      <w:pPr>
        <w:rPr>
          <w:b/>
          <w:bCs/>
          <w:sz w:val="24"/>
          <w:szCs w:val="24"/>
        </w:rPr>
      </w:pPr>
    </w:p>
    <w:p w14:paraId="1D27ADAE" w14:textId="13EC4BB6" w:rsidR="007A2572" w:rsidRDefault="00220AE1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6C6E625B" wp14:editId="757945E5">
                <wp:simplePos x="0" y="0"/>
                <wp:positionH relativeFrom="margin">
                  <wp:align>center</wp:align>
                </wp:positionH>
                <wp:positionV relativeFrom="paragraph">
                  <wp:posOffset>314325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3" name="Straight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DCA7B8" id="Straight Connector 203" o:spid="_x0000_s1026" style="position:absolute;z-index:-251550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4.75pt" to="526.5pt,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</w:p>
    <w:p w14:paraId="0688A33F" w14:textId="649BB906" w:rsidR="00C57FF8" w:rsidRDefault="00C57FF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Q6.</w:t>
      </w:r>
    </w:p>
    <w:p w14:paraId="44A87770" w14:textId="77777777" w:rsidR="007A2572" w:rsidRDefault="007A2572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1" locked="0" layoutInCell="1" allowOverlap="1" wp14:anchorId="36E90ACE" wp14:editId="400A95AC">
                <wp:simplePos x="0" y="0"/>
                <wp:positionH relativeFrom="margin">
                  <wp:align>center</wp:align>
                </wp:positionH>
                <wp:positionV relativeFrom="paragraph">
                  <wp:posOffset>3533140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4" name="Straight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010E4F" id="Straight Connector 204" o:spid="_x0000_s1026" style="position:absolute;z-index:-251548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78.2pt" to="526.5pt,27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HlPG1zbAAAACQEAAA8AAAAAAAAA&#10;AAAAAAAAIQQAAGRycy9kb3ducmV2LnhtbFBLBQYAAAAABAAEAPMAAAAp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Pr="00345547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8352" behindDoc="1" locked="0" layoutInCell="1" allowOverlap="1" wp14:anchorId="02E7B13E" wp14:editId="2F3E5023">
                <wp:simplePos x="0" y="0"/>
                <wp:positionH relativeFrom="margin">
                  <wp:align>left</wp:align>
                </wp:positionH>
                <wp:positionV relativeFrom="paragraph">
                  <wp:posOffset>2273935</wp:posOffset>
                </wp:positionV>
                <wp:extent cx="5763895" cy="1344295"/>
                <wp:effectExtent l="0" t="0" r="27305" b="27305"/>
                <wp:wrapTight wrapText="bothSides">
                  <wp:wrapPolygon edited="0">
                    <wp:start x="0" y="0"/>
                    <wp:lineTo x="0" y="21733"/>
                    <wp:lineTo x="21631" y="21733"/>
                    <wp:lineTo x="21631" y="0"/>
                    <wp:lineTo x="0" y="0"/>
                  </wp:wrapPolygon>
                </wp:wrapTight>
                <wp:docPr id="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3895" cy="1344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0EDF73" w14:textId="0C7E51BB" w:rsidR="00345547" w:rsidRPr="00014503" w:rsidRDefault="00345547" w:rsidP="00014503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01450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Ans:- Output will be i=5, j=5, k=2.</w:t>
                            </w:r>
                          </w:p>
                          <w:p w14:paraId="7E9F05A8" w14:textId="77777777" w:rsidR="00345547" w:rsidRPr="00014503" w:rsidRDefault="00345547" w:rsidP="00014503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014503">
                              <w:rPr>
                                <w:sz w:val="26"/>
                                <w:szCs w:val="26"/>
                              </w:rPr>
                              <w:t xml:space="preserve">j=++arr[2]; </w:t>
                            </w:r>
                            <w:r w:rsidRPr="00014503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014503">
                              <w:rPr>
                                <w:sz w:val="26"/>
                                <w:szCs w:val="26"/>
                              </w:rPr>
                              <w:t xml:space="preserve"> j = 3 + 1; </w:t>
                            </w:r>
                            <w:r w:rsidRPr="00014503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014503">
                              <w:rPr>
                                <w:sz w:val="26"/>
                                <w:szCs w:val="26"/>
                              </w:rPr>
                              <w:t xml:space="preserve"> j = 4; </w:t>
                            </w:r>
                            <w:r w:rsidRPr="00014503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014503">
                              <w:rPr>
                                <w:sz w:val="26"/>
                                <w:szCs w:val="26"/>
                              </w:rPr>
                              <w:t xml:space="preserve"> but in i = arr[j++] </w:t>
                            </w:r>
                            <w:r w:rsidRPr="0001450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‘ j ’ become 5.</w:t>
                            </w:r>
                          </w:p>
                          <w:p w14:paraId="35A8F7CA" w14:textId="77777777" w:rsidR="00345547" w:rsidRPr="00014503" w:rsidRDefault="00345547" w:rsidP="00014503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014503">
                              <w:rPr>
                                <w:sz w:val="26"/>
                                <w:szCs w:val="26"/>
                              </w:rPr>
                              <w:t xml:space="preserve">k = arr[1]++; </w:t>
                            </w:r>
                            <w:r w:rsidRPr="00014503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01450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k =</w:t>
                            </w:r>
                            <w:r w:rsidRPr="00014503">
                              <w:rPr>
                                <w:sz w:val="26"/>
                                <w:szCs w:val="26"/>
                              </w:rPr>
                              <w:t xml:space="preserve">  </w:t>
                            </w:r>
                            <w:r w:rsidRPr="0001450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2 (due to post increment).</w:t>
                            </w:r>
                          </w:p>
                          <w:p w14:paraId="2E36E0AB" w14:textId="77777777" w:rsidR="00345547" w:rsidRPr="00014503" w:rsidRDefault="00345547" w:rsidP="00014503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014503">
                              <w:rPr>
                                <w:sz w:val="26"/>
                                <w:szCs w:val="26"/>
                              </w:rPr>
                              <w:t xml:space="preserve">i = arr[j++] ; </w:t>
                            </w:r>
                            <w:r w:rsidRPr="00014503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014503">
                              <w:rPr>
                                <w:sz w:val="26"/>
                                <w:szCs w:val="26"/>
                              </w:rPr>
                              <w:t xml:space="preserve"> i = arr[4] </w:t>
                            </w:r>
                            <w:r w:rsidRPr="00014503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014503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01450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i = 5.</w:t>
                            </w:r>
                          </w:p>
                          <w:p w14:paraId="69A079DD" w14:textId="6291BFF7" w:rsidR="00345547" w:rsidRDefault="0034554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7B13E" id="_x0000_s1042" type="#_x0000_t202" style="position:absolute;margin-left:0;margin-top:179.05pt;width:453.85pt;height:105.85pt;z-index:-2515681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" strokecolor="white [3212]">
                <v:textbox>
                  <w:txbxContent>
                    <w:p w14:paraId="3D0EDF73" w14:textId="0C7E51BB" w:rsidR="00345547" w:rsidRPr="00014503" w:rsidRDefault="00345547" w:rsidP="00014503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014503">
                        <w:rPr>
                          <w:b/>
                          <w:bCs/>
                          <w:sz w:val="26"/>
                          <w:szCs w:val="26"/>
                        </w:rPr>
                        <w:t>Ans:- Output will be i=5, j=5, k=2.</w:t>
                      </w:r>
                    </w:p>
                    <w:p w14:paraId="7E9F05A8" w14:textId="77777777" w:rsidR="00345547" w:rsidRPr="00014503" w:rsidRDefault="00345547" w:rsidP="00014503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014503">
                        <w:rPr>
                          <w:sz w:val="26"/>
                          <w:szCs w:val="26"/>
                        </w:rPr>
                        <w:t xml:space="preserve">j=++arr[2]; </w:t>
                      </w:r>
                      <w:r w:rsidRPr="00014503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014503">
                        <w:rPr>
                          <w:sz w:val="26"/>
                          <w:szCs w:val="26"/>
                        </w:rPr>
                        <w:t xml:space="preserve"> j = 3 + 1; </w:t>
                      </w:r>
                      <w:r w:rsidRPr="00014503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014503">
                        <w:rPr>
                          <w:sz w:val="26"/>
                          <w:szCs w:val="26"/>
                        </w:rPr>
                        <w:t xml:space="preserve"> j = 4; </w:t>
                      </w:r>
                      <w:r w:rsidRPr="00014503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014503">
                        <w:rPr>
                          <w:sz w:val="26"/>
                          <w:szCs w:val="26"/>
                        </w:rPr>
                        <w:t xml:space="preserve"> but in i = arr[j++] </w:t>
                      </w:r>
                      <w:r w:rsidRPr="00014503">
                        <w:rPr>
                          <w:b/>
                          <w:bCs/>
                          <w:sz w:val="26"/>
                          <w:szCs w:val="26"/>
                        </w:rPr>
                        <w:t>‘ j ’ become 5.</w:t>
                      </w:r>
                    </w:p>
                    <w:p w14:paraId="35A8F7CA" w14:textId="77777777" w:rsidR="00345547" w:rsidRPr="00014503" w:rsidRDefault="00345547" w:rsidP="00014503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014503">
                        <w:rPr>
                          <w:sz w:val="26"/>
                          <w:szCs w:val="26"/>
                        </w:rPr>
                        <w:t xml:space="preserve">k = arr[1]++; </w:t>
                      </w:r>
                      <w:r w:rsidRPr="00014503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014503">
                        <w:rPr>
                          <w:b/>
                          <w:bCs/>
                          <w:sz w:val="26"/>
                          <w:szCs w:val="26"/>
                        </w:rPr>
                        <w:t>k =</w:t>
                      </w:r>
                      <w:r w:rsidRPr="00014503">
                        <w:rPr>
                          <w:sz w:val="26"/>
                          <w:szCs w:val="26"/>
                        </w:rPr>
                        <w:t xml:space="preserve">  </w:t>
                      </w:r>
                      <w:r w:rsidRPr="00014503">
                        <w:rPr>
                          <w:b/>
                          <w:bCs/>
                          <w:sz w:val="26"/>
                          <w:szCs w:val="26"/>
                        </w:rPr>
                        <w:t>2 (due to post increment).</w:t>
                      </w:r>
                    </w:p>
                    <w:p w14:paraId="2E36E0AB" w14:textId="77777777" w:rsidR="00345547" w:rsidRPr="00014503" w:rsidRDefault="00345547" w:rsidP="00014503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014503">
                        <w:rPr>
                          <w:sz w:val="26"/>
                          <w:szCs w:val="26"/>
                        </w:rPr>
                        <w:t xml:space="preserve">i = arr[j++] ; </w:t>
                      </w:r>
                      <w:r w:rsidRPr="00014503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014503">
                        <w:rPr>
                          <w:sz w:val="26"/>
                          <w:szCs w:val="26"/>
                        </w:rPr>
                        <w:t xml:space="preserve"> i = arr[4] </w:t>
                      </w:r>
                      <w:r w:rsidRPr="00014503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014503">
                        <w:rPr>
                          <w:sz w:val="26"/>
                          <w:szCs w:val="26"/>
                        </w:rPr>
                        <w:t xml:space="preserve"> </w:t>
                      </w:r>
                      <w:r w:rsidRPr="00014503">
                        <w:rPr>
                          <w:b/>
                          <w:bCs/>
                          <w:sz w:val="26"/>
                          <w:szCs w:val="26"/>
                        </w:rPr>
                        <w:t>i = 5.</w:t>
                      </w:r>
                    </w:p>
                    <w:p w14:paraId="69A079DD" w14:textId="6291BFF7" w:rsidR="00345547" w:rsidRDefault="00345547"/>
                  </w:txbxContent>
                </v:textbox>
                <w10:wrap type="tight" anchorx="margin"/>
              </v:shape>
            </w:pict>
          </mc:Fallback>
        </mc:AlternateContent>
      </w:r>
      <w:r w:rsidRPr="00C57FF8">
        <w:rPr>
          <w:b/>
          <w:bCs/>
          <w:noProof/>
          <w:sz w:val="24"/>
          <w:szCs w:val="24"/>
        </w:rPr>
        <w:drawing>
          <wp:inline distT="0" distB="0" distL="0" distR="0" wp14:anchorId="29214F21" wp14:editId="1CC5946F">
            <wp:extent cx="2453767" cy="215265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548" cy="215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1FAAF" w14:textId="3C3E7F5A" w:rsidR="00C57FF8" w:rsidRDefault="007A2572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7670C77C" wp14:editId="5C46CE3F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5" name="Straight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DE676B" id="Straight Connector 205" o:spid="_x0000_s1026" style="position:absolute;z-index:-251546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0" to="526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345547">
        <w:rPr>
          <w:b/>
          <w:bCs/>
          <w:sz w:val="24"/>
          <w:szCs w:val="24"/>
        </w:rPr>
        <w:t xml:space="preserve">Q7. </w:t>
      </w:r>
    </w:p>
    <w:p w14:paraId="0D66E279" w14:textId="2BB74322" w:rsidR="0098726E" w:rsidRDefault="007A2572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6A598980" wp14:editId="717B0F9C">
                <wp:simplePos x="0" y="0"/>
                <wp:positionH relativeFrom="margin">
                  <wp:align>center</wp:align>
                </wp:positionH>
                <wp:positionV relativeFrom="paragraph">
                  <wp:posOffset>3655060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6" name="Straight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682C2F" id="Straight Connector 206" o:spid="_x0000_s1026" style="position:absolute;z-index:-251544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87.8pt" to="526.5pt,28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I7GwfXbAAAACQEAAA8AAAAAAAAA&#10;AAAAAAAAIQQAAGRycy9kb3ducmV2LnhtbFBLBQYAAAAABAAEAPMAAAAp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Pr="0098726E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0400" behindDoc="1" locked="0" layoutInCell="1" allowOverlap="1" wp14:anchorId="62DCADE4" wp14:editId="0C58EFC0">
                <wp:simplePos x="0" y="0"/>
                <wp:positionH relativeFrom="margin">
                  <wp:align>right</wp:align>
                </wp:positionH>
                <wp:positionV relativeFrom="paragraph">
                  <wp:posOffset>2868930</wp:posOffset>
                </wp:positionV>
                <wp:extent cx="5925185" cy="788670"/>
                <wp:effectExtent l="0" t="0" r="18415" b="11430"/>
                <wp:wrapTight wrapText="bothSides">
                  <wp:wrapPolygon edited="0">
                    <wp:start x="0" y="0"/>
                    <wp:lineTo x="0" y="21391"/>
                    <wp:lineTo x="21598" y="21391"/>
                    <wp:lineTo x="21598" y="0"/>
                    <wp:lineTo x="0" y="0"/>
                  </wp:wrapPolygon>
                </wp:wrapTight>
                <wp:docPr id="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5185" cy="788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5B523" w14:textId="2AA9CA12" w:rsidR="0098726E" w:rsidRPr="0098726E" w:rsidRDefault="0098726E" w:rsidP="0098726E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98726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Ans:- Output will be IIT MADRAS.</w:t>
                            </w:r>
                          </w:p>
                          <w:p w14:paraId="0802CA92" w14:textId="77777777" w:rsidR="0098726E" w:rsidRPr="0098726E" w:rsidRDefault="0098726E" w:rsidP="0098726E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98726E">
                              <w:rPr>
                                <w:sz w:val="26"/>
                                <w:szCs w:val="26"/>
                              </w:rPr>
                              <w:t>Because sizeof(a) is 24. There is no case in switch. Then compiler jump in printf(“IIT MADRAS”); this statement is executed.</w:t>
                            </w:r>
                          </w:p>
                          <w:p w14:paraId="1E1C5734" w14:textId="6B4AABB2" w:rsidR="0098726E" w:rsidRDefault="0098726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CADE4" id="_x0000_s1043" type="#_x0000_t202" style="position:absolute;margin-left:415.35pt;margin-top:225.9pt;width:466.55pt;height:62.1pt;z-index:-2515660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" strokecolor="white [3212]">
                <v:textbox>
                  <w:txbxContent>
                    <w:p w14:paraId="3A05B523" w14:textId="2AA9CA12" w:rsidR="0098726E" w:rsidRPr="0098726E" w:rsidRDefault="0098726E" w:rsidP="0098726E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98726E">
                        <w:rPr>
                          <w:b/>
                          <w:bCs/>
                          <w:sz w:val="26"/>
                          <w:szCs w:val="26"/>
                        </w:rPr>
                        <w:t>Ans:- Output will be IIT MADRAS.</w:t>
                      </w:r>
                    </w:p>
                    <w:p w14:paraId="0802CA92" w14:textId="77777777" w:rsidR="0098726E" w:rsidRPr="0098726E" w:rsidRDefault="0098726E" w:rsidP="0098726E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98726E">
                        <w:rPr>
                          <w:sz w:val="26"/>
                          <w:szCs w:val="26"/>
                        </w:rPr>
                        <w:t>Because sizeof(a) is 24. There is no case in switch. Then compiler jump in printf(“IIT MADRAS”); this statement is executed.</w:t>
                      </w:r>
                    </w:p>
                    <w:p w14:paraId="1E1C5734" w14:textId="6B4AABB2" w:rsidR="0098726E" w:rsidRDefault="0098726E"/>
                  </w:txbxContent>
                </v:textbox>
                <w10:wrap type="tight" anchorx="margin"/>
              </v:shape>
            </w:pict>
          </mc:Fallback>
        </mc:AlternateContent>
      </w:r>
      <w:r w:rsidR="00345547" w:rsidRPr="00345547">
        <w:rPr>
          <w:b/>
          <w:bCs/>
          <w:noProof/>
          <w:sz w:val="24"/>
          <w:szCs w:val="24"/>
        </w:rPr>
        <w:drawing>
          <wp:inline distT="0" distB="0" distL="0" distR="0" wp14:anchorId="06BDDDDE" wp14:editId="48FC2EB4">
            <wp:extent cx="3342312" cy="27252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483" cy="275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86A75" w14:textId="03A00AB5" w:rsidR="00C57FF8" w:rsidRDefault="0098726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Q8.</w:t>
      </w:r>
    </w:p>
    <w:p w14:paraId="6B87178A" w14:textId="77777777" w:rsidR="00916E92" w:rsidRDefault="00106CEC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 wp14:anchorId="3A86584C" wp14:editId="3BB4ABCE">
                <wp:simplePos x="0" y="0"/>
                <wp:positionH relativeFrom="margin">
                  <wp:align>center</wp:align>
                </wp:positionH>
                <wp:positionV relativeFrom="paragraph">
                  <wp:posOffset>3439160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670960" id="Straight Connector 207" o:spid="_x0000_s1026" style="position:absolute;z-index:-251542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70.8pt" to="526.5pt,27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Fk32wvbAAAACQEAAA8AAAAAAAAA&#10;AAAAAAAAIQQAAGRycy9kb3ducmV2LnhtbFBLBQYAAAAABAAEAPMAAAAp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064F41" w:rsidRPr="00344950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2448" behindDoc="1" locked="0" layoutInCell="1" allowOverlap="1" wp14:anchorId="02877CC8" wp14:editId="63C2018A">
                <wp:simplePos x="0" y="0"/>
                <wp:positionH relativeFrom="margin">
                  <wp:align>center</wp:align>
                </wp:positionH>
                <wp:positionV relativeFrom="paragraph">
                  <wp:posOffset>2978224</wp:posOffset>
                </wp:positionV>
                <wp:extent cx="6122670" cy="582295"/>
                <wp:effectExtent l="0" t="0" r="11430" b="27305"/>
                <wp:wrapTight wrapText="bothSides">
                  <wp:wrapPolygon edited="0">
                    <wp:start x="0" y="0"/>
                    <wp:lineTo x="0" y="21906"/>
                    <wp:lineTo x="21573" y="21906"/>
                    <wp:lineTo x="21573" y="0"/>
                    <wp:lineTo x="0" y="0"/>
                  </wp:wrapPolygon>
                </wp:wrapTight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2670" cy="582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0ACEC6" w14:textId="3B72FB77" w:rsidR="00344950" w:rsidRDefault="00344950" w:rsidP="00344950">
                            <w:pPr>
                              <w:spacing w:after="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Ans:- ‘a‘ will be print 5 times. </w:t>
                            </w:r>
                          </w:p>
                          <w:p w14:paraId="69AB6415" w14:textId="77777777" w:rsidR="00344950" w:rsidRPr="00344950" w:rsidRDefault="00344950" w:rsidP="00344950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344950">
                              <w:rPr>
                                <w:sz w:val="26"/>
                                <w:szCs w:val="26"/>
                              </w:rPr>
                              <w:t>Because while loop will execute 5 time (0 to 4) and printf(“a\n”) after while loop.</w:t>
                            </w:r>
                          </w:p>
                          <w:p w14:paraId="08468FD0" w14:textId="10A23FB7" w:rsidR="00344950" w:rsidRDefault="003449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7CC8" id="_x0000_s1044" type="#_x0000_t202" style="position:absolute;margin-left:0;margin-top:234.5pt;width:482.1pt;height:45.85pt;z-index:-2515640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" strokecolor="white [3212]">
                <v:textbox>
                  <w:txbxContent>
                    <w:p w14:paraId="700ACEC6" w14:textId="3B72FB77" w:rsidR="00344950" w:rsidRDefault="00344950" w:rsidP="00344950">
                      <w:pPr>
                        <w:spacing w:after="0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Ans:- ‘a‘ will be print 5 times. </w:t>
                      </w:r>
                    </w:p>
                    <w:p w14:paraId="69AB6415" w14:textId="77777777" w:rsidR="00344950" w:rsidRPr="00344950" w:rsidRDefault="00344950" w:rsidP="00344950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344950">
                        <w:rPr>
                          <w:sz w:val="26"/>
                          <w:szCs w:val="26"/>
                        </w:rPr>
                        <w:t>Because while loop will execute 5 time (0 to 4) and printf(“a\n”) after while loop.</w:t>
                      </w:r>
                    </w:p>
                    <w:p w14:paraId="08468FD0" w14:textId="10A23FB7" w:rsidR="00344950" w:rsidRDefault="00344950"/>
                  </w:txbxContent>
                </v:textbox>
                <w10:wrap type="tight" anchorx="margin"/>
              </v:shape>
            </w:pict>
          </mc:Fallback>
        </mc:AlternateContent>
      </w:r>
      <w:r w:rsidR="0098726E" w:rsidRPr="0098726E">
        <w:rPr>
          <w:b/>
          <w:bCs/>
          <w:noProof/>
          <w:sz w:val="24"/>
          <w:szCs w:val="24"/>
        </w:rPr>
        <w:drawing>
          <wp:inline distT="0" distB="0" distL="0" distR="0" wp14:anchorId="5CF70195" wp14:editId="72178F63">
            <wp:extent cx="3509403" cy="273367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466" cy="276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9420" w14:textId="683F9D6C" w:rsidR="0098726E" w:rsidRDefault="00106CEC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696C7F37" wp14:editId="1B914C57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38A56C" id="Straight Connector 209" o:spid="_x0000_s1026" style="position:absolute;z-index:-251540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0" to="526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344950">
        <w:rPr>
          <w:b/>
          <w:bCs/>
          <w:sz w:val="24"/>
          <w:szCs w:val="24"/>
        </w:rPr>
        <w:t>Q9.</w:t>
      </w:r>
    </w:p>
    <w:p w14:paraId="0B22E70D" w14:textId="6E5860C0" w:rsidR="00344950" w:rsidRDefault="00344950">
      <w:pPr>
        <w:rPr>
          <w:b/>
          <w:bCs/>
          <w:sz w:val="24"/>
          <w:szCs w:val="24"/>
        </w:rPr>
      </w:pPr>
      <w:r w:rsidRPr="00344950">
        <w:rPr>
          <w:b/>
          <w:bCs/>
          <w:noProof/>
          <w:sz w:val="24"/>
          <w:szCs w:val="24"/>
        </w:rPr>
        <w:drawing>
          <wp:inline distT="0" distB="0" distL="0" distR="0" wp14:anchorId="52AC0809" wp14:editId="4B0392C1">
            <wp:extent cx="3308177" cy="2647950"/>
            <wp:effectExtent l="0" t="0" r="698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749" cy="265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6609" w14:textId="51811632" w:rsidR="00D2504E" w:rsidRDefault="00916E92" w:rsidP="00D2504E">
      <w:pPr>
        <w:spacing w:after="0"/>
        <w:rPr>
          <w:b/>
          <w:bCs/>
          <w:sz w:val="26"/>
          <w:szCs w:val="26"/>
        </w:rPr>
      </w:pPr>
      <w:r w:rsidRPr="00D2504E">
        <w:rPr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54496" behindDoc="1" locked="0" layoutInCell="1" allowOverlap="1" wp14:anchorId="07DBF208" wp14:editId="2B4D1F38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5229225" cy="752475"/>
                <wp:effectExtent l="0" t="0" r="28575" b="28575"/>
                <wp:wrapTight wrapText="bothSides">
                  <wp:wrapPolygon edited="0">
                    <wp:start x="0" y="0"/>
                    <wp:lineTo x="0" y="21873"/>
                    <wp:lineTo x="21639" y="21873"/>
                    <wp:lineTo x="21639" y="0"/>
                    <wp:lineTo x="0" y="0"/>
                  </wp:wrapPolygon>
                </wp:wrapTight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9225" cy="752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3A6E86" w14:textId="6E7EE237" w:rsidR="00D2504E" w:rsidRPr="00916E92" w:rsidRDefault="00D2504E" w:rsidP="00D2504E">
                            <w:pPr>
                              <w:spacing w:after="0"/>
                              <w:contextualSpacing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Ans:- Output will be 4,4.</w:t>
                            </w:r>
                            <w:r w:rsidR="00916E9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2504E">
                              <w:rPr>
                                <w:sz w:val="26"/>
                                <w:szCs w:val="26"/>
                              </w:rPr>
                              <w:t xml:space="preserve">Because arr[1] = ++arr[1]; </w:t>
                            </w:r>
                            <w:r w:rsidRPr="00D2504E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D2504E">
                              <w:rPr>
                                <w:sz w:val="26"/>
                                <w:szCs w:val="26"/>
                              </w:rPr>
                              <w:t xml:space="preserve"> arr[1] = 3;</w:t>
                            </w:r>
                          </w:p>
                          <w:p w14:paraId="27AEF501" w14:textId="77777777" w:rsidR="00D2504E" w:rsidRPr="00D2504E" w:rsidRDefault="00D2504E" w:rsidP="00D2504E">
                            <w:pPr>
                              <w:spacing w:after="0"/>
                              <w:contextualSpacing/>
                              <w:rPr>
                                <w:sz w:val="26"/>
                                <w:szCs w:val="26"/>
                              </w:rPr>
                            </w:pPr>
                            <w:r w:rsidRPr="00D2504E">
                              <w:rPr>
                                <w:sz w:val="26"/>
                                <w:szCs w:val="26"/>
                              </w:rPr>
                              <w:t xml:space="preserve">a = arr[1]++;  </w:t>
                            </w:r>
                            <w:r w:rsidRPr="00D2504E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D2504E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D2504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a = 4 ;</w:t>
                            </w:r>
                          </w:p>
                          <w:p w14:paraId="7DF9F788" w14:textId="77777777" w:rsidR="00D2504E" w:rsidRDefault="00D2504E" w:rsidP="00D2504E">
                            <w:pPr>
                              <w:spacing w:after="0"/>
                              <w:contextualSpacing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D2504E">
                              <w:rPr>
                                <w:sz w:val="26"/>
                                <w:szCs w:val="26"/>
                              </w:rPr>
                              <w:t xml:space="preserve">arr[1] = arr[a++]; </w:t>
                            </w:r>
                            <w:r w:rsidRPr="00D2504E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D2504E">
                              <w:rPr>
                                <w:sz w:val="26"/>
                                <w:szCs w:val="26"/>
                              </w:rPr>
                              <w:t xml:space="preserve">  arr[4]; </w:t>
                            </w:r>
                            <w:r w:rsidRPr="00D2504E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D2504E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D2504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arr[1] = 4;</w:t>
                            </w:r>
                          </w:p>
                          <w:p w14:paraId="0A062839" w14:textId="47A7F950" w:rsidR="00D2504E" w:rsidRDefault="00D2504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BF208" id="_x0000_s1045" type="#_x0000_t202" style="position:absolute;margin-left:0;margin-top:.45pt;width:411.75pt;height:59.25pt;z-index:-2515619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" strokecolor="white [3212]">
                <v:textbox>
                  <w:txbxContent>
                    <w:p w14:paraId="473A6E86" w14:textId="6E7EE237" w:rsidR="00D2504E" w:rsidRPr="00916E92" w:rsidRDefault="00D2504E" w:rsidP="00D2504E">
                      <w:pPr>
                        <w:spacing w:after="0"/>
                        <w:contextualSpacing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Ans:- Output will be 4,4.</w:t>
                      </w:r>
                      <w:r w:rsidR="00916E9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D2504E">
                        <w:rPr>
                          <w:sz w:val="26"/>
                          <w:szCs w:val="26"/>
                        </w:rPr>
                        <w:t xml:space="preserve">Because arr[1] = ++arr[1]; </w:t>
                      </w:r>
                      <w:r w:rsidRPr="00D2504E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D2504E">
                        <w:rPr>
                          <w:sz w:val="26"/>
                          <w:szCs w:val="26"/>
                        </w:rPr>
                        <w:t xml:space="preserve"> arr[1] = 3;</w:t>
                      </w:r>
                    </w:p>
                    <w:p w14:paraId="27AEF501" w14:textId="77777777" w:rsidR="00D2504E" w:rsidRPr="00D2504E" w:rsidRDefault="00D2504E" w:rsidP="00D2504E">
                      <w:pPr>
                        <w:spacing w:after="0"/>
                        <w:contextualSpacing/>
                        <w:rPr>
                          <w:sz w:val="26"/>
                          <w:szCs w:val="26"/>
                        </w:rPr>
                      </w:pPr>
                      <w:r w:rsidRPr="00D2504E">
                        <w:rPr>
                          <w:sz w:val="26"/>
                          <w:szCs w:val="26"/>
                        </w:rPr>
                        <w:t xml:space="preserve">a = arr[1]++;  </w:t>
                      </w:r>
                      <w:r w:rsidRPr="00D2504E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D2504E">
                        <w:rPr>
                          <w:sz w:val="26"/>
                          <w:szCs w:val="26"/>
                        </w:rPr>
                        <w:t xml:space="preserve"> </w:t>
                      </w:r>
                      <w:r w:rsidRPr="00D2504E">
                        <w:rPr>
                          <w:b/>
                          <w:bCs/>
                          <w:sz w:val="26"/>
                          <w:szCs w:val="26"/>
                        </w:rPr>
                        <w:t>a = 4 ;</w:t>
                      </w:r>
                    </w:p>
                    <w:p w14:paraId="7DF9F788" w14:textId="77777777" w:rsidR="00D2504E" w:rsidRDefault="00D2504E" w:rsidP="00D2504E">
                      <w:pPr>
                        <w:spacing w:after="0"/>
                        <w:contextualSpacing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D2504E">
                        <w:rPr>
                          <w:sz w:val="26"/>
                          <w:szCs w:val="26"/>
                        </w:rPr>
                        <w:t xml:space="preserve">arr[1] = arr[a++]; </w:t>
                      </w:r>
                      <w:r w:rsidRPr="00D2504E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D2504E">
                        <w:rPr>
                          <w:sz w:val="26"/>
                          <w:szCs w:val="26"/>
                        </w:rPr>
                        <w:t xml:space="preserve">  arr[4]; </w:t>
                      </w:r>
                      <w:r w:rsidRPr="00D2504E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D2504E">
                        <w:rPr>
                          <w:sz w:val="26"/>
                          <w:szCs w:val="26"/>
                        </w:rPr>
                        <w:t xml:space="preserve"> </w:t>
                      </w:r>
                      <w:r w:rsidRPr="00D2504E">
                        <w:rPr>
                          <w:b/>
                          <w:bCs/>
                          <w:sz w:val="26"/>
                          <w:szCs w:val="26"/>
                        </w:rPr>
                        <w:t>arr[1] = 4;</w:t>
                      </w:r>
                    </w:p>
                    <w:p w14:paraId="0A062839" w14:textId="47A7F950" w:rsidR="00D2504E" w:rsidRDefault="00D2504E"/>
                  </w:txbxContent>
                </v:textbox>
                <w10:wrap type="tight" anchorx="margin"/>
              </v:shape>
            </w:pict>
          </mc:Fallback>
        </mc:AlternateContent>
      </w:r>
    </w:p>
    <w:p w14:paraId="294B47D0" w14:textId="255AF6E1" w:rsidR="00D2504E" w:rsidRDefault="00D2504E" w:rsidP="00D2504E">
      <w:pPr>
        <w:spacing w:after="0"/>
        <w:rPr>
          <w:b/>
          <w:bCs/>
          <w:sz w:val="26"/>
          <w:szCs w:val="26"/>
        </w:rPr>
      </w:pPr>
    </w:p>
    <w:p w14:paraId="79278A90" w14:textId="4F84989D" w:rsidR="00D2504E" w:rsidRDefault="00916E92" w:rsidP="00D2504E">
      <w:pPr>
        <w:spacing w:after="0"/>
        <w:rPr>
          <w:b/>
          <w:bCs/>
          <w:sz w:val="26"/>
          <w:szCs w:val="26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8048" behindDoc="1" locked="0" layoutInCell="1" allowOverlap="1" wp14:anchorId="587BAD28" wp14:editId="60BDBF2A">
                <wp:simplePos x="0" y="0"/>
                <wp:positionH relativeFrom="margin">
                  <wp:align>center</wp:align>
                </wp:positionH>
                <wp:positionV relativeFrom="paragraph">
                  <wp:posOffset>410210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" name="Straight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523DF7" id="Straight Connector 210" o:spid="_x0000_s1026" style="position:absolute;z-index:-251538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2.3pt" to="526.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</w:p>
    <w:p w14:paraId="60730DAA" w14:textId="23E46C5F" w:rsidR="00D2504E" w:rsidRPr="00D2504E" w:rsidRDefault="00D2504E" w:rsidP="00D2504E">
      <w:pPr>
        <w:spacing w:after="0"/>
        <w:rPr>
          <w:sz w:val="26"/>
          <w:szCs w:val="26"/>
        </w:rPr>
      </w:pPr>
    </w:p>
    <w:p w14:paraId="5AFE5933" w14:textId="3DB6A3FC" w:rsidR="000C1ED6" w:rsidRDefault="000C1E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Q10.</w:t>
      </w:r>
    </w:p>
    <w:p w14:paraId="4D38E69D" w14:textId="1A0BE577" w:rsidR="000C1ED6" w:rsidRDefault="000C1ED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0CDC06" wp14:editId="29396F5A">
            <wp:extent cx="5898776" cy="3317429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913" cy="333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EC53F" w14:textId="24C5194B" w:rsidR="000C1ED6" w:rsidRDefault="000C1E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Q11.</w:t>
      </w:r>
    </w:p>
    <w:p w14:paraId="38682365" w14:textId="627173E4" w:rsidR="000C1ED6" w:rsidRDefault="000C1ED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FB8FDB" wp14:editId="7DD7FF7E">
            <wp:extent cx="5943600" cy="33426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7DA0E" w14:textId="4594E927" w:rsidR="000C1ED6" w:rsidRDefault="000C1ED6">
      <w:pPr>
        <w:rPr>
          <w:b/>
          <w:bCs/>
          <w:sz w:val="24"/>
          <w:szCs w:val="24"/>
        </w:rPr>
      </w:pPr>
    </w:p>
    <w:p w14:paraId="7CC14459" w14:textId="1D67F99A" w:rsidR="000C1ED6" w:rsidRDefault="000C1ED6">
      <w:pPr>
        <w:rPr>
          <w:b/>
          <w:bCs/>
          <w:sz w:val="24"/>
          <w:szCs w:val="24"/>
        </w:rPr>
      </w:pPr>
    </w:p>
    <w:p w14:paraId="38DF58BF" w14:textId="59FC64B1" w:rsidR="000C1ED6" w:rsidRDefault="000C1E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Q12.</w:t>
      </w:r>
    </w:p>
    <w:p w14:paraId="47136984" w14:textId="42AFAF45" w:rsidR="000C1ED6" w:rsidRDefault="000C1ED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43A145" wp14:editId="5C9A5032">
            <wp:extent cx="5943600" cy="33426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3C327" w14:textId="529E9F39" w:rsidR="000C1ED6" w:rsidRDefault="000C1E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Q13.</w:t>
      </w:r>
    </w:p>
    <w:p w14:paraId="2A4F2A3F" w14:textId="4DF65EC2" w:rsidR="000C1ED6" w:rsidRDefault="000C1ED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FB3547" wp14:editId="2ECEC8B4">
            <wp:extent cx="5943600" cy="33426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E093F" w14:textId="40A357F1" w:rsidR="000C1ED6" w:rsidRDefault="000C1ED6">
      <w:pPr>
        <w:rPr>
          <w:b/>
          <w:bCs/>
          <w:sz w:val="24"/>
          <w:szCs w:val="24"/>
        </w:rPr>
      </w:pPr>
    </w:p>
    <w:p w14:paraId="55718068" w14:textId="7E57F709" w:rsidR="000C1ED6" w:rsidRDefault="000C1ED6">
      <w:pPr>
        <w:rPr>
          <w:b/>
          <w:bCs/>
          <w:sz w:val="24"/>
          <w:szCs w:val="24"/>
        </w:rPr>
      </w:pPr>
    </w:p>
    <w:p w14:paraId="0FAD0BA2" w14:textId="7B05A04B" w:rsidR="000C1ED6" w:rsidRDefault="000C1E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Q14.</w:t>
      </w:r>
    </w:p>
    <w:p w14:paraId="21E345EC" w14:textId="1B35EC0C" w:rsidR="000C1ED6" w:rsidRDefault="000C1ED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7104ED" wp14:editId="665D0FD9">
            <wp:extent cx="5943600" cy="33426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D57A1" w14:textId="20379377" w:rsidR="000C1ED6" w:rsidRDefault="000C1E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Q15.</w:t>
      </w:r>
    </w:p>
    <w:p w14:paraId="0F20F8DA" w14:textId="4D908C4F" w:rsidR="000C1ED6" w:rsidRDefault="000C1ED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73576F" wp14:editId="304F8D95">
            <wp:extent cx="5943600" cy="33426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A1827" w14:textId="3D6394C8" w:rsidR="004C38AF" w:rsidRDefault="004C38AF">
      <w:pPr>
        <w:rPr>
          <w:b/>
          <w:bCs/>
          <w:sz w:val="24"/>
          <w:szCs w:val="24"/>
        </w:rPr>
      </w:pPr>
      <w:r w:rsidRPr="004C38AF">
        <w:rPr>
          <w:rFonts w:ascii="Consolas" w:eastAsia="Times New Roman" w:hAnsi="Consolas" w:cs="Times New Roman"/>
          <w:noProof/>
          <w:color w:val="D4D4D4"/>
          <w:lang w:bidi="hi-IN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784DAABD" wp14:editId="7F90C1CF">
                <wp:simplePos x="0" y="0"/>
                <wp:positionH relativeFrom="margin">
                  <wp:posOffset>-99060</wp:posOffset>
                </wp:positionH>
                <wp:positionV relativeFrom="paragraph">
                  <wp:posOffset>289560</wp:posOffset>
                </wp:positionV>
                <wp:extent cx="6140450" cy="3693160"/>
                <wp:effectExtent l="0" t="0" r="12700" b="21590"/>
                <wp:wrapSquare wrapText="bothSides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0450" cy="3693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A0EC6" w14:textId="2FBE1BA2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6A9955"/>
                                <w:lang w:bidi="hi-IN"/>
                              </w:rPr>
                              <w:t>/*</w:t>
                            </w:r>
                            <w:r w:rsidRPr="00AE5AC1">
                              <w:rPr>
                                <w:rFonts w:ascii="Consolas" w:eastAsia="Times New Roman" w:hAnsi="Consolas" w:cs="Times New Roman"/>
                                <w:color w:val="6A9955"/>
                                <w:lang w:bidi="hi-IN"/>
                              </w:rPr>
                              <w:t xml:space="preserve">16.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6A9955"/>
                                <w:lang w:bidi="hi-IN"/>
                              </w:rPr>
                              <w:t xml:space="preserve">Write a C program to find subtraction of two matrices </w:t>
                            </w:r>
                          </w:p>
                          <w:p w14:paraId="79C5A894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6A9955"/>
                                <w:lang w:bidi="hi-IN"/>
                              </w:rPr>
                              <w:t>i.e. matrix_A -matrix_B=matrix_C. */</w:t>
                            </w:r>
                          </w:p>
                          <w:p w14:paraId="2EE13020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569CD6"/>
                                <w:lang w:bidi="hi-IN"/>
                              </w:rPr>
                              <w:t xml:space="preserve">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586C0"/>
                                <w:lang w:bidi="hi-IN"/>
                              </w:rPr>
                              <w:t>#include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&lt;stdio.h&gt;</w:t>
                            </w:r>
                          </w:p>
                          <w:p w14:paraId="100006EE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569CD6"/>
                                <w:lang w:bidi="hi-IN"/>
                              </w:rPr>
                              <w:t>int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CDCAA"/>
                                <w:lang w:bidi="hi-IN"/>
                              </w:rPr>
                              <w:t>main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(){</w:t>
                            </w:r>
                          </w:p>
                          <w:p w14:paraId="6C16A0FD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569CD6"/>
                                <w:lang w:bidi="hi-IN"/>
                              </w:rPr>
                              <w:t>int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arr1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10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10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],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arr2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10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10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],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arr3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10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10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],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sum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=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,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row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,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col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;</w:t>
                            </w:r>
                          </w:p>
                          <w:p w14:paraId="3B2B0385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CDCAA"/>
                                <w:lang w:bidi="hi-IN"/>
                              </w:rPr>
                              <w:t>printf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"* Rows :- 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);</w:t>
                            </w:r>
                          </w:p>
                          <w:p w14:paraId="7C32D7A9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CDCAA"/>
                                <w:lang w:bidi="hi-IN"/>
                              </w:rPr>
                              <w:t>scanf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%d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,&amp;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row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);</w:t>
                            </w:r>
                          </w:p>
                          <w:p w14:paraId="45886023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CDCAA"/>
                                <w:lang w:bidi="hi-IN"/>
                              </w:rPr>
                              <w:t>printf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"* Coloums :- 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);</w:t>
                            </w:r>
                          </w:p>
                          <w:p w14:paraId="1BDCEE5E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CDCAA"/>
                                <w:lang w:bidi="hi-IN"/>
                              </w:rPr>
                              <w:t>scanf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%d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,&amp;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col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);</w:t>
                            </w:r>
                          </w:p>
                          <w:p w14:paraId="05B142DA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CDCAA"/>
                                <w:lang w:bidi="hi-IN"/>
                              </w:rPr>
                              <w:t>printf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 xml:space="preserve">"* Enter The Elements in first matrix :-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7BA7D"/>
                                <w:lang w:bidi="hi-IN"/>
                              </w:rPr>
                              <w:t>\n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);</w:t>
                            </w:r>
                          </w:p>
                          <w:p w14:paraId="7C5E493C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586C0"/>
                                <w:lang w:bidi="hi-IN"/>
                              </w:rPr>
                              <w:t>for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569CD6"/>
                                <w:lang w:bidi="hi-IN"/>
                              </w:rPr>
                              <w:t>int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=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&lt;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row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++)</w:t>
                            </w:r>
                          </w:p>
                          <w:p w14:paraId="482C6ACC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{</w:t>
                            </w:r>
                          </w:p>
                          <w:p w14:paraId="6B09F271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CDCAA"/>
                                <w:lang w:bidi="hi-IN"/>
                              </w:rPr>
                              <w:t>printf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7BA7D"/>
                                <w:lang w:bidi="hi-IN"/>
                              </w:rPr>
                              <w:t>\t\t\t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);</w:t>
                            </w:r>
                          </w:p>
                          <w:p w14:paraId="77A6CD30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586C0"/>
                                <w:lang w:bidi="hi-IN"/>
                              </w:rPr>
                              <w:t>for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569CD6"/>
                                <w:lang w:bidi="hi-IN"/>
                              </w:rPr>
                              <w:t>int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=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&lt;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col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++)</w:t>
                            </w:r>
                          </w:p>
                          <w:p w14:paraId="551A9941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    {</w:t>
                            </w:r>
                          </w:p>
                          <w:p w14:paraId="78764553" w14:textId="1F6CF3C5" w:rsidR="004C38AF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CDCAA"/>
                                <w:lang w:bidi="hi-IN"/>
                              </w:rPr>
                              <w:t>scanf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%d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,&amp;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arr1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]);</w:t>
                            </w:r>
                          </w:p>
                          <w:p w14:paraId="31D081EB" w14:textId="25B02DB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       }</w:t>
                            </w:r>
                          </w:p>
                          <w:p w14:paraId="054762E4" w14:textId="22584790" w:rsidR="004C38AF" w:rsidRDefault="004C38A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AABD" id="_x0000_s1046" type="#_x0000_t202" style="position:absolute;margin-left:-7.8pt;margin-top:22.8pt;width:483.5pt;height:290.8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" strokecolor="white [3212]">
                <v:textbox>
                  <w:txbxContent>
                    <w:p w14:paraId="426A0EC6" w14:textId="2FBE1BA2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6A9955"/>
                          <w:lang w:bidi="hi-IN"/>
                        </w:rPr>
                        <w:t>/*</w:t>
                      </w:r>
                      <w:r w:rsidRPr="00AE5AC1">
                        <w:rPr>
                          <w:rFonts w:ascii="Consolas" w:eastAsia="Times New Roman" w:hAnsi="Consolas" w:cs="Times New Roman"/>
                          <w:color w:val="6A9955"/>
                          <w:lang w:bidi="hi-IN"/>
                        </w:rPr>
                        <w:t xml:space="preserve">16.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6A9955"/>
                          <w:lang w:bidi="hi-IN"/>
                        </w:rPr>
                        <w:t xml:space="preserve">Write a C program to find subtraction of two matrices </w:t>
                      </w:r>
                    </w:p>
                    <w:p w14:paraId="79C5A894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6A9955"/>
                          <w:lang w:bidi="hi-IN"/>
                        </w:rPr>
                        <w:t>i.e. matrix_A -matrix_B=matrix_C. */</w:t>
                      </w:r>
                    </w:p>
                    <w:p w14:paraId="2EE13020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569CD6"/>
                          <w:lang w:bidi="hi-IN"/>
                        </w:rPr>
                        <w:t xml:space="preserve">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586C0"/>
                          <w:lang w:bidi="hi-IN"/>
                        </w:rPr>
                        <w:t>#include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&lt;stdio.h&gt;</w:t>
                      </w:r>
                    </w:p>
                    <w:p w14:paraId="100006EE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569CD6"/>
                          <w:lang w:bidi="hi-IN"/>
                        </w:rPr>
                        <w:t>int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CDCAA"/>
                          <w:lang w:bidi="hi-IN"/>
                        </w:rPr>
                        <w:t>main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(){</w:t>
                      </w:r>
                    </w:p>
                    <w:p w14:paraId="6C16A0FD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569CD6"/>
                          <w:lang w:bidi="hi-IN"/>
                        </w:rPr>
                        <w:t>int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arr1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10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10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],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arr2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10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10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],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arr3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10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10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],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sum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=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,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row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,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col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;</w:t>
                      </w:r>
                    </w:p>
                    <w:p w14:paraId="3B2B0385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CDCAA"/>
                          <w:lang w:bidi="hi-IN"/>
                        </w:rPr>
                        <w:t>printf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"* Rows :- 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);</w:t>
                      </w:r>
                    </w:p>
                    <w:p w14:paraId="7C32D7A9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CDCAA"/>
                          <w:lang w:bidi="hi-IN"/>
                        </w:rPr>
                        <w:t>scanf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%d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,&amp;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row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);</w:t>
                      </w:r>
                    </w:p>
                    <w:p w14:paraId="45886023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CDCAA"/>
                          <w:lang w:bidi="hi-IN"/>
                        </w:rPr>
                        <w:t>printf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"* Coloums :- 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);</w:t>
                      </w:r>
                    </w:p>
                    <w:p w14:paraId="1BDCEE5E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CDCAA"/>
                          <w:lang w:bidi="hi-IN"/>
                        </w:rPr>
                        <w:t>scanf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%d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,&amp;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col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);</w:t>
                      </w:r>
                    </w:p>
                    <w:p w14:paraId="05B142DA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CDCAA"/>
                          <w:lang w:bidi="hi-IN"/>
                        </w:rPr>
                        <w:t>printf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 xml:space="preserve">"* Enter The Elements in first matrix :-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7BA7D"/>
                          <w:lang w:bidi="hi-IN"/>
                        </w:rPr>
                        <w:t>\n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);</w:t>
                      </w:r>
                    </w:p>
                    <w:p w14:paraId="7C5E493C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586C0"/>
                          <w:lang w:bidi="hi-IN"/>
                        </w:rPr>
                        <w:t>for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569CD6"/>
                          <w:lang w:bidi="hi-IN"/>
                        </w:rPr>
                        <w:t>int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=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&lt;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row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++)</w:t>
                      </w:r>
                    </w:p>
                    <w:p w14:paraId="482C6ACC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{</w:t>
                      </w:r>
                    </w:p>
                    <w:p w14:paraId="6B09F271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CDCAA"/>
                          <w:lang w:bidi="hi-IN"/>
                        </w:rPr>
                        <w:t>printf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7BA7D"/>
                          <w:lang w:bidi="hi-IN"/>
                        </w:rPr>
                        <w:t>\t\t\t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);</w:t>
                      </w:r>
                    </w:p>
                    <w:p w14:paraId="77A6CD30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586C0"/>
                          <w:lang w:bidi="hi-IN"/>
                        </w:rPr>
                        <w:t>for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569CD6"/>
                          <w:lang w:bidi="hi-IN"/>
                        </w:rPr>
                        <w:t>int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=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&lt;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col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++)</w:t>
                      </w:r>
                    </w:p>
                    <w:p w14:paraId="551A9941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    {</w:t>
                      </w:r>
                    </w:p>
                    <w:p w14:paraId="78764553" w14:textId="1F6CF3C5" w:rsidR="004C38AF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CDCAA"/>
                          <w:lang w:bidi="hi-IN"/>
                        </w:rPr>
                        <w:t>scanf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%d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,&amp;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arr1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]);</w:t>
                      </w:r>
                    </w:p>
                    <w:p w14:paraId="31D081EB" w14:textId="25B02DB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       }</w:t>
                      </w:r>
                    </w:p>
                    <w:p w14:paraId="054762E4" w14:textId="22584790" w:rsidR="004C38AF" w:rsidRDefault="004C38AF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  <w:sz w:val="24"/>
          <w:szCs w:val="24"/>
        </w:rPr>
        <w:t>Q16.</w:t>
      </w:r>
    </w:p>
    <w:p w14:paraId="00985C8A" w14:textId="77777777" w:rsidR="004C38AF" w:rsidRDefault="004C38AF">
      <w:pPr>
        <w:rPr>
          <w:b/>
          <w:bCs/>
          <w:sz w:val="24"/>
          <w:szCs w:val="24"/>
        </w:rPr>
      </w:pPr>
    </w:p>
    <w:p w14:paraId="259C239A" w14:textId="53FC774A" w:rsidR="000C1ED6" w:rsidRDefault="004C38AF">
      <w:pPr>
        <w:rPr>
          <w:b/>
          <w:bCs/>
          <w:sz w:val="24"/>
          <w:szCs w:val="24"/>
        </w:rPr>
      </w:pPr>
      <w:r w:rsidRPr="004C38AF">
        <w:rPr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5D448BDA" wp14:editId="1CA0A09D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16295" cy="1404620"/>
                <wp:effectExtent l="0" t="0" r="27305" b="13970"/>
                <wp:wrapSquare wrapText="bothSides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62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0D3BFE" w14:textId="70F964DE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}</w:t>
                            </w:r>
                          </w:p>
                          <w:p w14:paraId="7DC3348B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CDCAA"/>
                                <w:lang w:bidi="hi-IN"/>
                              </w:rPr>
                              <w:t>printf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 xml:space="preserve">"* Enter The Elements in first matrix :-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7BA7D"/>
                                <w:lang w:bidi="hi-IN"/>
                              </w:rPr>
                              <w:t>\n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);</w:t>
                            </w:r>
                          </w:p>
                          <w:p w14:paraId="44C3BE51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586C0"/>
                                <w:lang w:bidi="hi-IN"/>
                              </w:rPr>
                              <w:t>for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569CD6"/>
                                <w:lang w:bidi="hi-IN"/>
                              </w:rPr>
                              <w:t>int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=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&lt;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row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++)</w:t>
                            </w:r>
                          </w:p>
                          <w:p w14:paraId="24691327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{</w:t>
                            </w:r>
                          </w:p>
                          <w:p w14:paraId="6E107DF5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CDCAA"/>
                                <w:lang w:bidi="hi-IN"/>
                              </w:rPr>
                              <w:t>printf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7BA7D"/>
                                <w:lang w:bidi="hi-IN"/>
                              </w:rPr>
                              <w:t>\t\t\t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);</w:t>
                            </w:r>
                          </w:p>
                          <w:p w14:paraId="09BD0217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586C0"/>
                                <w:lang w:bidi="hi-IN"/>
                              </w:rPr>
                              <w:t>for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569CD6"/>
                                <w:lang w:bidi="hi-IN"/>
                              </w:rPr>
                              <w:t>int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=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&lt;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col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++)</w:t>
                            </w:r>
                          </w:p>
                          <w:p w14:paraId="3305D6FE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    {</w:t>
                            </w:r>
                          </w:p>
                          <w:p w14:paraId="02158F51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CDCAA"/>
                                <w:lang w:bidi="hi-IN"/>
                              </w:rPr>
                              <w:t>scanf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%d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,&amp;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arr2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]);</w:t>
                            </w:r>
                          </w:p>
                          <w:p w14:paraId="1027BD04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}       </w:t>
                            </w:r>
                          </w:p>
                          <w:p w14:paraId="5F8B0AD6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}</w:t>
                            </w:r>
                          </w:p>
                          <w:p w14:paraId="742B900D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CDCAA"/>
                                <w:lang w:bidi="hi-IN"/>
                              </w:rPr>
                              <w:t>printf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 xml:space="preserve">"* After subtraction:-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7BA7D"/>
                                <w:lang w:bidi="hi-IN"/>
                              </w:rPr>
                              <w:t>\n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);</w:t>
                            </w:r>
                          </w:p>
                          <w:p w14:paraId="46423A88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586C0"/>
                                <w:lang w:bidi="hi-IN"/>
                              </w:rPr>
                              <w:t>for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569CD6"/>
                                <w:lang w:bidi="hi-IN"/>
                              </w:rPr>
                              <w:t>int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=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&lt;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row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++)</w:t>
                            </w:r>
                          </w:p>
                          <w:p w14:paraId="75CC5E53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{</w:t>
                            </w:r>
                          </w:p>
                          <w:p w14:paraId="3C4B9E13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586C0"/>
                                <w:lang w:bidi="hi-IN"/>
                              </w:rPr>
                              <w:t>for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569CD6"/>
                                <w:lang w:bidi="hi-IN"/>
                              </w:rPr>
                              <w:t>int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=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&lt;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col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++)</w:t>
                            </w:r>
                          </w:p>
                          <w:p w14:paraId="3BFC058F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    {</w:t>
                            </w:r>
                          </w:p>
                          <w:p w14:paraId="4E6E23CD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arr3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]=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arr1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] -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arr2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];</w:t>
                            </w:r>
                          </w:p>
                          <w:p w14:paraId="72605C0A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}       </w:t>
                            </w:r>
                          </w:p>
                          <w:p w14:paraId="75B7F366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}</w:t>
                            </w:r>
                          </w:p>
                          <w:p w14:paraId="2D01955B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586C0"/>
                                <w:lang w:bidi="hi-IN"/>
                              </w:rPr>
                              <w:t>for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569CD6"/>
                                <w:lang w:bidi="hi-IN"/>
                              </w:rPr>
                              <w:t>int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=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&lt;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row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++)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6A9955"/>
                                <w:lang w:bidi="hi-IN"/>
                              </w:rPr>
                              <w:t>//for loop for print subtracted</w:t>
                            </w:r>
                            <w:r w:rsidRPr="00AE5AC1">
                              <w:rPr>
                                <w:rFonts w:ascii="Consolas" w:eastAsia="Times New Roman" w:hAnsi="Consolas" w:cs="Times New Roman"/>
                                <w:color w:val="6A9955"/>
                                <w:lang w:bidi="hi-IN"/>
                              </w:rPr>
                              <w:t xml:space="preserve">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6A9955"/>
                                <w:lang w:bidi="hi-IN"/>
                              </w:rPr>
                              <w:t>matrix:</w:t>
                            </w:r>
                          </w:p>
                          <w:p w14:paraId="30CB7CEE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{</w:t>
                            </w:r>
                          </w:p>
                          <w:p w14:paraId="09848B22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CDCAA"/>
                                <w:lang w:bidi="hi-IN"/>
                              </w:rPr>
                              <w:t>printf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7BA7D"/>
                                <w:lang w:bidi="hi-IN"/>
                              </w:rPr>
                              <w:t>\t\t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);</w:t>
                            </w:r>
                          </w:p>
                          <w:p w14:paraId="3CDA5492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586C0"/>
                                <w:lang w:bidi="hi-IN"/>
                              </w:rPr>
                              <w:t>for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569CD6"/>
                                <w:lang w:bidi="hi-IN"/>
                              </w:rPr>
                              <w:t>int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=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&lt;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col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;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++)</w:t>
                            </w:r>
                          </w:p>
                          <w:p w14:paraId="1EEB27E1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    {</w:t>
                            </w:r>
                          </w:p>
                          <w:p w14:paraId="3E65971D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586C0"/>
                                <w:lang w:bidi="hi-IN"/>
                              </w:rPr>
                              <w:t>if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arr3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]&lt;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){</w:t>
                            </w:r>
                          </w:p>
                          <w:p w14:paraId="5A630C19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           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CDCAA"/>
                                <w:lang w:bidi="hi-IN"/>
                              </w:rPr>
                              <w:t>printf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%d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 xml:space="preserve"> 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,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arr3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]);</w:t>
                            </w:r>
                          </w:p>
                          <w:p w14:paraId="24D40FBF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           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586C0"/>
                                <w:lang w:bidi="hi-IN"/>
                              </w:rPr>
                              <w:t>continue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;</w:t>
                            </w:r>
                          </w:p>
                          <w:p w14:paraId="766CE51B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        }</w:t>
                            </w:r>
                          </w:p>
                          <w:p w14:paraId="4A9E2B07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CDCAA"/>
                                <w:lang w:bidi="hi-IN"/>
                              </w:rPr>
                              <w:t>printf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 xml:space="preserve">"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%d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 xml:space="preserve"> 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,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arr3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i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][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9CDCFE"/>
                                <w:lang w:bidi="hi-IN"/>
                              </w:rPr>
                              <w:t>j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]);</w:t>
                            </w:r>
                          </w:p>
                          <w:p w14:paraId="30E58CE0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    }</w:t>
                            </w:r>
                          </w:p>
                          <w:p w14:paraId="715A4557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CDCAA"/>
                                <w:lang w:bidi="hi-IN"/>
                              </w:rPr>
                              <w:t>printf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(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7BA7D"/>
                                <w:lang w:bidi="hi-IN"/>
                              </w:rPr>
                              <w:t>\n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E9178"/>
                                <w:lang w:bidi="hi-IN"/>
                              </w:rPr>
                              <w:t>"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);   </w:t>
                            </w:r>
                          </w:p>
                          <w:p w14:paraId="2F22FDE3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}</w:t>
                            </w:r>
                          </w:p>
                          <w:p w14:paraId="6C72BADD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   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C586C0"/>
                                <w:lang w:bidi="hi-IN"/>
                              </w:rPr>
                              <w:t>return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 xml:space="preserve"> 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B5CEA8"/>
                                <w:lang w:bidi="hi-IN"/>
                              </w:rPr>
                              <w:t>0</w:t>
                            </w: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;</w:t>
                            </w:r>
                          </w:p>
                          <w:p w14:paraId="0877A27B" w14:textId="77777777" w:rsidR="004C38AF" w:rsidRPr="008E3C2D" w:rsidRDefault="004C38AF" w:rsidP="004C38AF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</w:pPr>
                            <w:r w:rsidRPr="008E3C2D">
                              <w:rPr>
                                <w:rFonts w:ascii="Consolas" w:eastAsia="Times New Roman" w:hAnsi="Consolas" w:cs="Times New Roman"/>
                                <w:color w:val="D4D4D4"/>
                                <w:lang w:bidi="hi-IN"/>
                              </w:rPr>
                              <w:t>    }</w:t>
                            </w:r>
                          </w:p>
                          <w:p w14:paraId="0AA5BC52" w14:textId="60B61D7C" w:rsidR="004C38AF" w:rsidRDefault="004C38AF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448BDA" id="_x0000_s1047" type="#_x0000_t202" style="position:absolute;margin-left:414.65pt;margin-top:0;width:465.85pt;height:110.6pt;z-index:2517616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" strokecolor="white [3212]">
                <v:textbox style="mso-fit-shape-to-text:t">
                  <w:txbxContent>
                    <w:p w14:paraId="130D3BFE" w14:textId="70F964DE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}</w:t>
                      </w:r>
                    </w:p>
                    <w:p w14:paraId="7DC3348B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CDCAA"/>
                          <w:lang w:bidi="hi-IN"/>
                        </w:rPr>
                        <w:t>printf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 xml:space="preserve">"* Enter The Elements in first matrix :-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7BA7D"/>
                          <w:lang w:bidi="hi-IN"/>
                        </w:rPr>
                        <w:t>\n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);</w:t>
                      </w:r>
                    </w:p>
                    <w:p w14:paraId="44C3BE51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586C0"/>
                          <w:lang w:bidi="hi-IN"/>
                        </w:rPr>
                        <w:t>for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569CD6"/>
                          <w:lang w:bidi="hi-IN"/>
                        </w:rPr>
                        <w:t>int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=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&lt;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row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++)</w:t>
                      </w:r>
                    </w:p>
                    <w:p w14:paraId="24691327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{</w:t>
                      </w:r>
                    </w:p>
                    <w:p w14:paraId="6E107DF5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CDCAA"/>
                          <w:lang w:bidi="hi-IN"/>
                        </w:rPr>
                        <w:t>printf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7BA7D"/>
                          <w:lang w:bidi="hi-IN"/>
                        </w:rPr>
                        <w:t>\t\t\t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);</w:t>
                      </w:r>
                    </w:p>
                    <w:p w14:paraId="09BD0217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586C0"/>
                          <w:lang w:bidi="hi-IN"/>
                        </w:rPr>
                        <w:t>for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569CD6"/>
                          <w:lang w:bidi="hi-IN"/>
                        </w:rPr>
                        <w:t>int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=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&lt;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col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++)</w:t>
                      </w:r>
                    </w:p>
                    <w:p w14:paraId="3305D6FE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    {</w:t>
                      </w:r>
                    </w:p>
                    <w:p w14:paraId="02158F51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CDCAA"/>
                          <w:lang w:bidi="hi-IN"/>
                        </w:rPr>
                        <w:t>scanf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%d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,&amp;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arr2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]);</w:t>
                      </w:r>
                    </w:p>
                    <w:p w14:paraId="1027BD04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}       </w:t>
                      </w:r>
                    </w:p>
                    <w:p w14:paraId="5F8B0AD6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}</w:t>
                      </w:r>
                    </w:p>
                    <w:p w14:paraId="742B900D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CDCAA"/>
                          <w:lang w:bidi="hi-IN"/>
                        </w:rPr>
                        <w:t>printf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 xml:space="preserve">"* After subtraction:-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7BA7D"/>
                          <w:lang w:bidi="hi-IN"/>
                        </w:rPr>
                        <w:t>\n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);</w:t>
                      </w:r>
                    </w:p>
                    <w:p w14:paraId="46423A88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586C0"/>
                          <w:lang w:bidi="hi-IN"/>
                        </w:rPr>
                        <w:t>for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569CD6"/>
                          <w:lang w:bidi="hi-IN"/>
                        </w:rPr>
                        <w:t>int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=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&lt;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row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++)</w:t>
                      </w:r>
                    </w:p>
                    <w:p w14:paraId="75CC5E53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{</w:t>
                      </w:r>
                    </w:p>
                    <w:p w14:paraId="3C4B9E13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586C0"/>
                          <w:lang w:bidi="hi-IN"/>
                        </w:rPr>
                        <w:t>for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569CD6"/>
                          <w:lang w:bidi="hi-IN"/>
                        </w:rPr>
                        <w:t>int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=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&lt;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col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++)</w:t>
                      </w:r>
                    </w:p>
                    <w:p w14:paraId="3BFC058F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    {</w:t>
                      </w:r>
                    </w:p>
                    <w:p w14:paraId="4E6E23CD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arr3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]=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arr1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] -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arr2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];</w:t>
                      </w:r>
                    </w:p>
                    <w:p w14:paraId="72605C0A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}       </w:t>
                      </w:r>
                    </w:p>
                    <w:p w14:paraId="75B7F366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}</w:t>
                      </w:r>
                    </w:p>
                    <w:p w14:paraId="2D01955B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586C0"/>
                          <w:lang w:bidi="hi-IN"/>
                        </w:rPr>
                        <w:t>for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569CD6"/>
                          <w:lang w:bidi="hi-IN"/>
                        </w:rPr>
                        <w:t>int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=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&lt;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row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++)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6A9955"/>
                          <w:lang w:bidi="hi-IN"/>
                        </w:rPr>
                        <w:t>//for loop for print subtracted</w:t>
                      </w:r>
                      <w:r w:rsidRPr="00AE5AC1">
                        <w:rPr>
                          <w:rFonts w:ascii="Consolas" w:eastAsia="Times New Roman" w:hAnsi="Consolas" w:cs="Times New Roman"/>
                          <w:color w:val="6A9955"/>
                          <w:lang w:bidi="hi-IN"/>
                        </w:rPr>
                        <w:t xml:space="preserve">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6A9955"/>
                          <w:lang w:bidi="hi-IN"/>
                        </w:rPr>
                        <w:t>matrix:</w:t>
                      </w:r>
                    </w:p>
                    <w:p w14:paraId="30CB7CEE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{</w:t>
                      </w:r>
                    </w:p>
                    <w:p w14:paraId="09848B22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CDCAA"/>
                          <w:lang w:bidi="hi-IN"/>
                        </w:rPr>
                        <w:t>printf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7BA7D"/>
                          <w:lang w:bidi="hi-IN"/>
                        </w:rPr>
                        <w:t>\t\t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);</w:t>
                      </w:r>
                    </w:p>
                    <w:p w14:paraId="3CDA5492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586C0"/>
                          <w:lang w:bidi="hi-IN"/>
                        </w:rPr>
                        <w:t>for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569CD6"/>
                          <w:lang w:bidi="hi-IN"/>
                        </w:rPr>
                        <w:t>int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=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&lt;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col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;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++)</w:t>
                      </w:r>
                    </w:p>
                    <w:p w14:paraId="1EEB27E1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    {</w:t>
                      </w:r>
                    </w:p>
                    <w:p w14:paraId="3E65971D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586C0"/>
                          <w:lang w:bidi="hi-IN"/>
                        </w:rPr>
                        <w:t>if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arr3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]&lt;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){</w:t>
                      </w:r>
                    </w:p>
                    <w:p w14:paraId="5A630C19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           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CDCAA"/>
                          <w:lang w:bidi="hi-IN"/>
                        </w:rPr>
                        <w:t>printf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%d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 xml:space="preserve"> 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,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arr3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]);</w:t>
                      </w:r>
                    </w:p>
                    <w:p w14:paraId="24D40FBF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           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586C0"/>
                          <w:lang w:bidi="hi-IN"/>
                        </w:rPr>
                        <w:t>continue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;</w:t>
                      </w:r>
                    </w:p>
                    <w:p w14:paraId="766CE51B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        }</w:t>
                      </w:r>
                    </w:p>
                    <w:p w14:paraId="4A9E2B07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CDCAA"/>
                          <w:lang w:bidi="hi-IN"/>
                        </w:rPr>
                        <w:t>printf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 xml:space="preserve">"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%d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 xml:space="preserve"> 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,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arr3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i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][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9CDCFE"/>
                          <w:lang w:bidi="hi-IN"/>
                        </w:rPr>
                        <w:t>j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]);</w:t>
                      </w:r>
                    </w:p>
                    <w:p w14:paraId="30E58CE0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    }</w:t>
                      </w:r>
                    </w:p>
                    <w:p w14:paraId="715A4557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CDCAA"/>
                          <w:lang w:bidi="hi-IN"/>
                        </w:rPr>
                        <w:t>printf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(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7BA7D"/>
                          <w:lang w:bidi="hi-IN"/>
                        </w:rPr>
                        <w:t>\n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E9178"/>
                          <w:lang w:bidi="hi-IN"/>
                        </w:rPr>
                        <w:t>"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);   </w:t>
                      </w:r>
                    </w:p>
                    <w:p w14:paraId="2F22FDE3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}</w:t>
                      </w:r>
                    </w:p>
                    <w:p w14:paraId="6C72BADD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   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C586C0"/>
                          <w:lang w:bidi="hi-IN"/>
                        </w:rPr>
                        <w:t>return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 xml:space="preserve"> 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B5CEA8"/>
                          <w:lang w:bidi="hi-IN"/>
                        </w:rPr>
                        <w:t>0</w:t>
                      </w: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;</w:t>
                      </w:r>
                    </w:p>
                    <w:p w14:paraId="0877A27B" w14:textId="77777777" w:rsidR="004C38AF" w:rsidRPr="008E3C2D" w:rsidRDefault="004C38AF" w:rsidP="004C38AF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</w:pPr>
                      <w:r w:rsidRPr="008E3C2D">
                        <w:rPr>
                          <w:rFonts w:ascii="Consolas" w:eastAsia="Times New Roman" w:hAnsi="Consolas" w:cs="Times New Roman"/>
                          <w:color w:val="D4D4D4"/>
                          <w:lang w:bidi="hi-IN"/>
                        </w:rPr>
                        <w:t>    }</w:t>
                      </w:r>
                    </w:p>
                    <w:p w14:paraId="0AA5BC52" w14:textId="60B61D7C" w:rsidR="004C38AF" w:rsidRDefault="004C38AF"/>
                  </w:txbxContent>
                </v:textbox>
                <w10:wrap type="square" anchorx="margin"/>
              </v:shape>
            </w:pict>
          </mc:Fallback>
        </mc:AlternateContent>
      </w:r>
    </w:p>
    <w:p w14:paraId="70979EC4" w14:textId="05EDE4BF" w:rsidR="000C1ED6" w:rsidRDefault="000C1ED6">
      <w:pPr>
        <w:rPr>
          <w:b/>
          <w:bCs/>
          <w:sz w:val="24"/>
          <w:szCs w:val="24"/>
        </w:rPr>
      </w:pPr>
    </w:p>
    <w:p w14:paraId="62A89B51" w14:textId="7AA34A11" w:rsidR="008E3C2D" w:rsidRDefault="008E3C2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6B141C12" w14:textId="4C212BC2" w:rsidR="00593467" w:rsidRDefault="00A7046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A81995" wp14:editId="65C98948">
            <wp:extent cx="5943600" cy="33426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29390" w14:textId="0EC2A075" w:rsidR="00593467" w:rsidRDefault="005934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</w:t>
      </w:r>
      <w:r w:rsidR="00A70466">
        <w:rPr>
          <w:b/>
          <w:bCs/>
          <w:sz w:val="24"/>
          <w:szCs w:val="24"/>
        </w:rPr>
        <w:t>17</w:t>
      </w:r>
      <w:r>
        <w:rPr>
          <w:b/>
          <w:bCs/>
          <w:sz w:val="24"/>
          <w:szCs w:val="24"/>
        </w:rPr>
        <w:t>.</w:t>
      </w:r>
    </w:p>
    <w:p w14:paraId="264D6D47" w14:textId="5B721ECC" w:rsidR="000C1ED6" w:rsidRDefault="0059346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D617D6" wp14:editId="41E7CA8B">
            <wp:extent cx="5943600" cy="33426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47205" w14:textId="5F66F199" w:rsidR="00AE5AC1" w:rsidRDefault="00AE5AC1">
      <w:pPr>
        <w:rPr>
          <w:b/>
          <w:bCs/>
          <w:sz w:val="24"/>
          <w:szCs w:val="24"/>
        </w:rPr>
      </w:pPr>
    </w:p>
    <w:p w14:paraId="0B4F54E0" w14:textId="7D77C420" w:rsidR="00AE5AC1" w:rsidRDefault="00AE5AC1">
      <w:pPr>
        <w:rPr>
          <w:b/>
          <w:bCs/>
          <w:sz w:val="24"/>
          <w:szCs w:val="24"/>
        </w:rPr>
      </w:pPr>
    </w:p>
    <w:p w14:paraId="71705774" w14:textId="7DD800F0" w:rsidR="00AE5AC1" w:rsidRDefault="00AE5AC1">
      <w:pPr>
        <w:rPr>
          <w:b/>
          <w:bCs/>
          <w:sz w:val="24"/>
          <w:szCs w:val="24"/>
        </w:rPr>
      </w:pPr>
    </w:p>
    <w:p w14:paraId="62A8E482" w14:textId="786C3242" w:rsidR="00AE5AC1" w:rsidRPr="00784DFE" w:rsidRDefault="00AE5AC1" w:rsidP="00784DFE">
      <w:pPr>
        <w:pStyle w:val="Heading3"/>
        <w:rPr>
          <w:b/>
          <w:bCs/>
        </w:rPr>
      </w:pPr>
      <w:r w:rsidRPr="00784DFE">
        <w:rPr>
          <w:b/>
          <w:bCs/>
        </w:rPr>
        <w:t>Day7:</w:t>
      </w:r>
    </w:p>
    <w:p w14:paraId="69D0FE5E" w14:textId="56E3E165" w:rsidR="00AE5AC1" w:rsidRDefault="00AE5AC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Q1.</w:t>
      </w:r>
    </w:p>
    <w:p w14:paraId="7F4AB854" w14:textId="5F15A366" w:rsidR="00AE5AC1" w:rsidRDefault="00AE5AC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EDD7D4" wp14:editId="0D0DA23D">
            <wp:extent cx="5943600" cy="33426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A6475" w14:textId="471386F8" w:rsidR="00AE5AC1" w:rsidRDefault="00AE5AC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Q2.</w:t>
      </w:r>
    </w:p>
    <w:p w14:paraId="24231D5E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6A9955"/>
          <w:sz w:val="20"/>
          <w:szCs w:val="20"/>
          <w:lang w:bidi="hi-IN"/>
        </w:rPr>
        <w:t xml:space="preserve">/* Write a C program to print Largest and Smallest Word from a given </w:t>
      </w:r>
      <w:proofErr w:type="gramStart"/>
      <w:r w:rsidRPr="00AE5AC1">
        <w:rPr>
          <w:rFonts w:ascii="Consolas" w:eastAsia="Times New Roman" w:hAnsi="Consolas" w:cs="Times New Roman"/>
          <w:color w:val="6A9955"/>
          <w:sz w:val="20"/>
          <w:szCs w:val="20"/>
          <w:lang w:bidi="hi-IN"/>
        </w:rPr>
        <w:t>sentence.*</w:t>
      </w:r>
      <w:proofErr w:type="gramEnd"/>
      <w:r w:rsidRPr="00AE5AC1">
        <w:rPr>
          <w:rFonts w:ascii="Consolas" w:eastAsia="Times New Roman" w:hAnsi="Consolas" w:cs="Times New Roman"/>
          <w:color w:val="6A9955"/>
          <w:sz w:val="20"/>
          <w:szCs w:val="20"/>
          <w:lang w:bidi="hi-IN"/>
        </w:rPr>
        <w:t>/</w:t>
      </w:r>
    </w:p>
    <w:p w14:paraId="722A67E7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C586C0"/>
          <w:sz w:val="20"/>
          <w:szCs w:val="20"/>
          <w:lang w:bidi="hi-IN"/>
        </w:rPr>
        <w:t>#include</w:t>
      </w:r>
      <w:r w:rsidRPr="00AE5AC1">
        <w:rPr>
          <w:rFonts w:ascii="Consolas" w:eastAsia="Times New Roman" w:hAnsi="Consolas" w:cs="Times New Roman"/>
          <w:color w:val="569CD6"/>
          <w:sz w:val="20"/>
          <w:szCs w:val="20"/>
          <w:lang w:bidi="hi-IN"/>
        </w:rPr>
        <w:t xml:space="preserve"> </w:t>
      </w:r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&lt;</w:t>
      </w:r>
      <w:proofErr w:type="spellStart"/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stdio.h</w:t>
      </w:r>
      <w:proofErr w:type="spellEnd"/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&gt;</w:t>
      </w:r>
    </w:p>
    <w:p w14:paraId="538D0599" w14:textId="083BFE36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C586C0"/>
          <w:sz w:val="20"/>
          <w:szCs w:val="20"/>
          <w:lang w:bidi="hi-IN"/>
        </w:rPr>
        <w:t>#include</w:t>
      </w:r>
      <w:r w:rsidRPr="00AE5AC1">
        <w:rPr>
          <w:rFonts w:ascii="Consolas" w:eastAsia="Times New Roman" w:hAnsi="Consolas" w:cs="Times New Roman"/>
          <w:color w:val="569CD6"/>
          <w:sz w:val="20"/>
          <w:szCs w:val="20"/>
          <w:lang w:bidi="hi-IN"/>
        </w:rPr>
        <w:t xml:space="preserve"> </w:t>
      </w:r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&lt;</w:t>
      </w:r>
      <w:proofErr w:type="spellStart"/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string.h</w:t>
      </w:r>
      <w:proofErr w:type="spellEnd"/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&gt;</w:t>
      </w:r>
    </w:p>
    <w:p w14:paraId="641C920D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569CD6"/>
          <w:sz w:val="20"/>
          <w:szCs w:val="20"/>
          <w:lang w:bidi="hi-IN"/>
        </w:rPr>
        <w:t>int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 </w:t>
      </w:r>
      <w:proofErr w:type="gramStart"/>
      <w:r w:rsidRPr="00AE5AC1">
        <w:rPr>
          <w:rFonts w:ascii="Consolas" w:eastAsia="Times New Roman" w:hAnsi="Consolas" w:cs="Times New Roman"/>
          <w:color w:val="DCDCAA"/>
          <w:sz w:val="20"/>
          <w:szCs w:val="20"/>
          <w:lang w:bidi="hi-IN"/>
        </w:rPr>
        <w:t>main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(</w:t>
      </w:r>
      <w:proofErr w:type="gram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)</w:t>
      </w:r>
    </w:p>
    <w:p w14:paraId="371BE3E6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{</w:t>
      </w:r>
    </w:p>
    <w:p w14:paraId="4402CCF7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</w:t>
      </w:r>
      <w:r w:rsidRPr="00AE5AC1">
        <w:rPr>
          <w:rFonts w:ascii="Consolas" w:eastAsia="Times New Roman" w:hAnsi="Consolas" w:cs="Times New Roman"/>
          <w:color w:val="569CD6"/>
          <w:sz w:val="20"/>
          <w:szCs w:val="20"/>
          <w:lang w:bidi="hi-IN"/>
        </w:rPr>
        <w:t>char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 </w:t>
      </w:r>
      <w:proofErr w:type="gramStart"/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words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[</w:t>
      </w:r>
      <w:proofErr w:type="gramEnd"/>
      <w:r w:rsidRPr="00AE5AC1">
        <w:rPr>
          <w:rFonts w:ascii="Consolas" w:eastAsia="Times New Roman" w:hAnsi="Consolas" w:cs="Times New Roman"/>
          <w:color w:val="B5CEA8"/>
          <w:sz w:val="20"/>
          <w:szCs w:val="20"/>
          <w:lang w:bidi="hi-IN"/>
        </w:rPr>
        <w:t>100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][</w:t>
      </w:r>
      <w:r w:rsidRPr="00AE5AC1">
        <w:rPr>
          <w:rFonts w:ascii="Consolas" w:eastAsia="Times New Roman" w:hAnsi="Consolas" w:cs="Times New Roman"/>
          <w:color w:val="B5CEA8"/>
          <w:sz w:val="20"/>
          <w:szCs w:val="20"/>
          <w:lang w:bidi="hi-IN"/>
        </w:rPr>
        <w:t>100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], 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small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[</w:t>
      </w:r>
      <w:r w:rsidRPr="00AE5AC1">
        <w:rPr>
          <w:rFonts w:ascii="Consolas" w:eastAsia="Times New Roman" w:hAnsi="Consolas" w:cs="Times New Roman"/>
          <w:color w:val="B5CEA8"/>
          <w:sz w:val="20"/>
          <w:szCs w:val="20"/>
          <w:lang w:bidi="hi-IN"/>
        </w:rPr>
        <w:t>100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], 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large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[</w:t>
      </w:r>
      <w:r w:rsidRPr="00AE5AC1">
        <w:rPr>
          <w:rFonts w:ascii="Consolas" w:eastAsia="Times New Roman" w:hAnsi="Consolas" w:cs="Times New Roman"/>
          <w:color w:val="B5CEA8"/>
          <w:sz w:val="20"/>
          <w:szCs w:val="20"/>
          <w:lang w:bidi="hi-IN"/>
        </w:rPr>
        <w:t>100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], 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str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[</w:t>
      </w:r>
      <w:r w:rsidRPr="00AE5AC1">
        <w:rPr>
          <w:rFonts w:ascii="Consolas" w:eastAsia="Times New Roman" w:hAnsi="Consolas" w:cs="Times New Roman"/>
          <w:color w:val="B5CEA8"/>
          <w:sz w:val="20"/>
          <w:szCs w:val="20"/>
          <w:lang w:bidi="hi-IN"/>
        </w:rPr>
        <w:t>100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];</w:t>
      </w:r>
    </w:p>
    <w:p w14:paraId="3A7DF47A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</w:t>
      </w:r>
      <w:r w:rsidRPr="00AE5AC1">
        <w:rPr>
          <w:rFonts w:ascii="Consolas" w:eastAsia="Times New Roman" w:hAnsi="Consolas" w:cs="Times New Roman"/>
          <w:color w:val="569CD6"/>
          <w:sz w:val="20"/>
          <w:szCs w:val="20"/>
          <w:lang w:bidi="hi-IN"/>
        </w:rPr>
        <w:t>int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 </w:t>
      </w:r>
      <w:proofErr w:type="spellStart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i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 = </w:t>
      </w:r>
      <w:r w:rsidRPr="00AE5AC1">
        <w:rPr>
          <w:rFonts w:ascii="Consolas" w:eastAsia="Times New Roman" w:hAnsi="Consolas" w:cs="Times New Roman"/>
          <w:color w:val="B5CEA8"/>
          <w:sz w:val="20"/>
          <w:szCs w:val="20"/>
          <w:lang w:bidi="hi-IN"/>
        </w:rPr>
        <w:t>0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, j = </w:t>
      </w:r>
      <w:r w:rsidRPr="00AE5AC1">
        <w:rPr>
          <w:rFonts w:ascii="Consolas" w:eastAsia="Times New Roman" w:hAnsi="Consolas" w:cs="Times New Roman"/>
          <w:color w:val="B5CEA8"/>
          <w:sz w:val="20"/>
          <w:szCs w:val="20"/>
          <w:lang w:bidi="hi-IN"/>
        </w:rPr>
        <w:t>0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, k, length;</w:t>
      </w:r>
    </w:p>
    <w:p w14:paraId="0D18B082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</w:t>
      </w:r>
      <w:proofErr w:type="spellStart"/>
      <w:proofErr w:type="gramStart"/>
      <w:r w:rsidRPr="00AE5AC1">
        <w:rPr>
          <w:rFonts w:ascii="Consolas" w:eastAsia="Times New Roman" w:hAnsi="Consolas" w:cs="Times New Roman"/>
          <w:color w:val="DCDCAA"/>
          <w:sz w:val="20"/>
          <w:szCs w:val="20"/>
          <w:lang w:bidi="hi-IN"/>
        </w:rPr>
        <w:t>printf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(</w:t>
      </w:r>
      <w:proofErr w:type="gramEnd"/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"</w:t>
      </w:r>
      <w:r w:rsidRPr="00AE5AC1">
        <w:rPr>
          <w:rFonts w:ascii="Consolas" w:eastAsia="Times New Roman" w:hAnsi="Consolas" w:cs="Times New Roman"/>
          <w:color w:val="D7BA7D"/>
          <w:sz w:val="20"/>
          <w:szCs w:val="20"/>
          <w:lang w:bidi="hi-IN"/>
        </w:rPr>
        <w:t>\t</w:t>
      </w:r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* Enter the string :- "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);</w:t>
      </w:r>
    </w:p>
    <w:p w14:paraId="073829F2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</w:t>
      </w:r>
      <w:r w:rsidRPr="00AE5AC1">
        <w:rPr>
          <w:rFonts w:ascii="Consolas" w:eastAsia="Times New Roman" w:hAnsi="Consolas" w:cs="Times New Roman"/>
          <w:color w:val="DCDCAA"/>
          <w:sz w:val="20"/>
          <w:szCs w:val="20"/>
          <w:lang w:bidi="hi-IN"/>
        </w:rPr>
        <w:t>gets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(str);</w:t>
      </w:r>
      <w:r w:rsidRPr="00AE5AC1">
        <w:rPr>
          <w:rFonts w:ascii="Consolas" w:eastAsia="Times New Roman" w:hAnsi="Consolas" w:cs="Times New Roman"/>
          <w:color w:val="6A9955"/>
          <w:sz w:val="20"/>
          <w:szCs w:val="20"/>
          <w:lang w:bidi="hi-IN"/>
        </w:rPr>
        <w:t xml:space="preserve"> // get </w:t>
      </w:r>
      <w:proofErr w:type="gramStart"/>
      <w:r w:rsidRPr="00AE5AC1">
        <w:rPr>
          <w:rFonts w:ascii="Consolas" w:eastAsia="Times New Roman" w:hAnsi="Consolas" w:cs="Times New Roman"/>
          <w:color w:val="6A9955"/>
          <w:sz w:val="20"/>
          <w:szCs w:val="20"/>
          <w:lang w:bidi="hi-IN"/>
        </w:rPr>
        <w:t>string :</w:t>
      </w:r>
      <w:proofErr w:type="gramEnd"/>
    </w:p>
    <w:p w14:paraId="10ADDDAB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</w:t>
      </w:r>
      <w:r w:rsidRPr="00AE5AC1">
        <w:rPr>
          <w:rFonts w:ascii="Consolas" w:eastAsia="Times New Roman" w:hAnsi="Consolas" w:cs="Times New Roman"/>
          <w:color w:val="C586C0"/>
          <w:sz w:val="20"/>
          <w:szCs w:val="20"/>
          <w:lang w:bidi="hi-IN"/>
        </w:rPr>
        <w:t>for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 (k = </w:t>
      </w:r>
      <w:r w:rsidRPr="00AE5AC1">
        <w:rPr>
          <w:rFonts w:ascii="Consolas" w:eastAsia="Times New Roman" w:hAnsi="Consolas" w:cs="Times New Roman"/>
          <w:color w:val="B5CEA8"/>
          <w:sz w:val="20"/>
          <w:szCs w:val="20"/>
          <w:lang w:bidi="hi-IN"/>
        </w:rPr>
        <w:t>0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; 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str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[k</w:t>
      </w:r>
      <w:proofErr w:type="gramStart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] !</w:t>
      </w:r>
      <w:proofErr w:type="gram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= </w:t>
      </w:r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'</w:t>
      </w:r>
      <w:r w:rsidRPr="00AE5AC1">
        <w:rPr>
          <w:rFonts w:ascii="Consolas" w:eastAsia="Times New Roman" w:hAnsi="Consolas" w:cs="Times New Roman"/>
          <w:color w:val="D7BA7D"/>
          <w:sz w:val="20"/>
          <w:szCs w:val="20"/>
          <w:lang w:bidi="hi-IN"/>
        </w:rPr>
        <w:t>\0</w:t>
      </w:r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'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; k++)</w:t>
      </w:r>
    </w:p>
    <w:p w14:paraId="791D97CC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    {</w:t>
      </w:r>
    </w:p>
    <w:p w14:paraId="7F557387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    </w:t>
      </w:r>
      <w:r w:rsidRPr="00AE5AC1">
        <w:rPr>
          <w:rFonts w:ascii="Consolas" w:eastAsia="Times New Roman" w:hAnsi="Consolas" w:cs="Times New Roman"/>
          <w:color w:val="C586C0"/>
          <w:sz w:val="20"/>
          <w:szCs w:val="20"/>
          <w:lang w:bidi="hi-IN"/>
        </w:rPr>
        <w:t>if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 (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str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[k</w:t>
      </w:r>
      <w:proofErr w:type="gramStart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] !</w:t>
      </w:r>
      <w:proofErr w:type="gram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= </w:t>
      </w:r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' '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 &amp;&amp; 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str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[k] != </w:t>
      </w:r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'</w:t>
      </w:r>
      <w:r w:rsidRPr="00AE5AC1">
        <w:rPr>
          <w:rFonts w:ascii="Consolas" w:eastAsia="Times New Roman" w:hAnsi="Consolas" w:cs="Times New Roman"/>
          <w:color w:val="D7BA7D"/>
          <w:sz w:val="20"/>
          <w:szCs w:val="20"/>
          <w:lang w:bidi="hi-IN"/>
        </w:rPr>
        <w:t>\0</w:t>
      </w:r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'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)</w:t>
      </w:r>
    </w:p>
    <w:p w14:paraId="0C3DFD27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        {</w:t>
      </w:r>
    </w:p>
    <w:p w14:paraId="4125856E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        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words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[</w:t>
      </w:r>
      <w:proofErr w:type="spellStart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i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][</w:t>
      </w:r>
      <w:proofErr w:type="spellStart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j++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] = 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str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[k];</w:t>
      </w:r>
    </w:p>
    <w:p w14:paraId="577C92A5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        }</w:t>
      </w:r>
    </w:p>
    <w:p w14:paraId="61129AEE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    </w:t>
      </w:r>
      <w:r w:rsidRPr="00AE5AC1">
        <w:rPr>
          <w:rFonts w:ascii="Consolas" w:eastAsia="Times New Roman" w:hAnsi="Consolas" w:cs="Times New Roman"/>
          <w:color w:val="C586C0"/>
          <w:sz w:val="20"/>
          <w:szCs w:val="20"/>
          <w:lang w:bidi="hi-IN"/>
        </w:rPr>
        <w:t>else</w:t>
      </w:r>
    </w:p>
    <w:p w14:paraId="21CE983F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lastRenderedPageBreak/>
        <w:t>        {</w:t>
      </w:r>
    </w:p>
    <w:p w14:paraId="0DB35F10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        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words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[</w:t>
      </w:r>
      <w:proofErr w:type="spellStart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i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][j] = </w:t>
      </w:r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'</w:t>
      </w:r>
      <w:r w:rsidRPr="00AE5AC1">
        <w:rPr>
          <w:rFonts w:ascii="Consolas" w:eastAsia="Times New Roman" w:hAnsi="Consolas" w:cs="Times New Roman"/>
          <w:color w:val="D7BA7D"/>
          <w:sz w:val="20"/>
          <w:szCs w:val="20"/>
          <w:lang w:bidi="hi-IN"/>
        </w:rPr>
        <w:t>\0</w:t>
      </w:r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'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;</w:t>
      </w:r>
    </w:p>
    <w:p w14:paraId="3552A8CD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6A9955"/>
          <w:sz w:val="20"/>
          <w:szCs w:val="20"/>
          <w:lang w:bidi="hi-IN"/>
        </w:rPr>
        <w:t>            // Increment row</w:t>
      </w:r>
    </w:p>
    <w:p w14:paraId="3F229EF5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        </w:t>
      </w:r>
      <w:proofErr w:type="spellStart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i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++;</w:t>
      </w:r>
    </w:p>
    <w:p w14:paraId="2E38F8B8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        j = </w:t>
      </w:r>
      <w:r w:rsidRPr="00AE5AC1">
        <w:rPr>
          <w:rFonts w:ascii="Consolas" w:eastAsia="Times New Roman" w:hAnsi="Consolas" w:cs="Times New Roman"/>
          <w:color w:val="B5CEA8"/>
          <w:sz w:val="20"/>
          <w:szCs w:val="20"/>
          <w:lang w:bidi="hi-IN"/>
        </w:rPr>
        <w:t>0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;</w:t>
      </w:r>
    </w:p>
    <w:p w14:paraId="5AAA6AE8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        }</w:t>
      </w:r>
    </w:p>
    <w:p w14:paraId="56D42BBC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    }</w:t>
      </w:r>
    </w:p>
    <w:p w14:paraId="249EA2E4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length = </w:t>
      </w:r>
      <w:proofErr w:type="spellStart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i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 + </w:t>
      </w:r>
      <w:r w:rsidRPr="00AE5AC1">
        <w:rPr>
          <w:rFonts w:ascii="Consolas" w:eastAsia="Times New Roman" w:hAnsi="Consolas" w:cs="Times New Roman"/>
          <w:color w:val="B5CEA8"/>
          <w:sz w:val="20"/>
          <w:szCs w:val="20"/>
          <w:lang w:bidi="hi-IN"/>
        </w:rPr>
        <w:t>1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;</w:t>
      </w:r>
    </w:p>
    <w:p w14:paraId="74DBC543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</w:t>
      </w:r>
      <w:proofErr w:type="spellStart"/>
      <w:proofErr w:type="gramStart"/>
      <w:r w:rsidRPr="00AE5AC1">
        <w:rPr>
          <w:rFonts w:ascii="Consolas" w:eastAsia="Times New Roman" w:hAnsi="Consolas" w:cs="Times New Roman"/>
          <w:color w:val="DCDCAA"/>
          <w:sz w:val="20"/>
          <w:szCs w:val="20"/>
          <w:lang w:bidi="hi-IN"/>
        </w:rPr>
        <w:t>strcpy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(</w:t>
      </w:r>
      <w:proofErr w:type="gram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small, 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words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[</w:t>
      </w:r>
      <w:r w:rsidRPr="00AE5AC1">
        <w:rPr>
          <w:rFonts w:ascii="Consolas" w:eastAsia="Times New Roman" w:hAnsi="Consolas" w:cs="Times New Roman"/>
          <w:color w:val="B5CEA8"/>
          <w:sz w:val="20"/>
          <w:szCs w:val="20"/>
          <w:lang w:bidi="hi-IN"/>
        </w:rPr>
        <w:t>0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]);</w:t>
      </w:r>
    </w:p>
    <w:p w14:paraId="2E2BA3A3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</w:t>
      </w:r>
      <w:proofErr w:type="spellStart"/>
      <w:proofErr w:type="gramStart"/>
      <w:r w:rsidRPr="00AE5AC1">
        <w:rPr>
          <w:rFonts w:ascii="Consolas" w:eastAsia="Times New Roman" w:hAnsi="Consolas" w:cs="Times New Roman"/>
          <w:color w:val="DCDCAA"/>
          <w:sz w:val="20"/>
          <w:szCs w:val="20"/>
          <w:lang w:bidi="hi-IN"/>
        </w:rPr>
        <w:t>strcpy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(</w:t>
      </w:r>
      <w:proofErr w:type="gram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large, 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words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[</w:t>
      </w:r>
      <w:r w:rsidRPr="00AE5AC1">
        <w:rPr>
          <w:rFonts w:ascii="Consolas" w:eastAsia="Times New Roman" w:hAnsi="Consolas" w:cs="Times New Roman"/>
          <w:color w:val="B5CEA8"/>
          <w:sz w:val="20"/>
          <w:szCs w:val="20"/>
          <w:lang w:bidi="hi-IN"/>
        </w:rPr>
        <w:t>0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]);</w:t>
      </w:r>
    </w:p>
    <w:p w14:paraId="5B316746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</w:t>
      </w:r>
      <w:r w:rsidRPr="00AE5AC1">
        <w:rPr>
          <w:rFonts w:ascii="Consolas" w:eastAsia="Times New Roman" w:hAnsi="Consolas" w:cs="Times New Roman"/>
          <w:color w:val="C586C0"/>
          <w:sz w:val="20"/>
          <w:szCs w:val="20"/>
          <w:lang w:bidi="hi-IN"/>
        </w:rPr>
        <w:t>for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 (k = </w:t>
      </w:r>
      <w:r w:rsidRPr="00AE5AC1">
        <w:rPr>
          <w:rFonts w:ascii="Consolas" w:eastAsia="Times New Roman" w:hAnsi="Consolas" w:cs="Times New Roman"/>
          <w:color w:val="B5CEA8"/>
          <w:sz w:val="20"/>
          <w:szCs w:val="20"/>
          <w:lang w:bidi="hi-IN"/>
        </w:rPr>
        <w:t>0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; k &lt; length; k++)</w:t>
      </w:r>
    </w:p>
    <w:p w14:paraId="1153D813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    {</w:t>
      </w:r>
    </w:p>
    <w:p w14:paraId="58951D1A" w14:textId="77777777" w:rsidR="00AE5AC1" w:rsidRPr="00AE5AC1" w:rsidDel="00C40C17" w:rsidRDefault="00AE5AC1" w:rsidP="00AE5AC1">
      <w:pPr>
        <w:shd w:val="clear" w:color="auto" w:fill="1E1E1E"/>
        <w:spacing w:after="0" w:line="330" w:lineRule="atLeast"/>
        <w:rPr>
          <w:del w:id="2" w:author="Dhananjay Khairnar" w:date="2022-03-24T11:40:00Z"/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    </w:t>
      </w:r>
      <w:r w:rsidRPr="00AE5AC1">
        <w:rPr>
          <w:rFonts w:ascii="Consolas" w:eastAsia="Times New Roman" w:hAnsi="Consolas" w:cs="Times New Roman"/>
          <w:color w:val="C586C0"/>
          <w:sz w:val="20"/>
          <w:szCs w:val="20"/>
          <w:lang w:bidi="hi-IN"/>
        </w:rPr>
        <w:t>if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 (</w:t>
      </w:r>
      <w:proofErr w:type="spellStart"/>
      <w:r w:rsidRPr="00AE5AC1">
        <w:rPr>
          <w:rFonts w:ascii="Consolas" w:eastAsia="Times New Roman" w:hAnsi="Consolas" w:cs="Times New Roman"/>
          <w:color w:val="DCDCAA"/>
          <w:sz w:val="20"/>
          <w:szCs w:val="20"/>
          <w:lang w:bidi="hi-IN"/>
        </w:rPr>
        <w:t>strlen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(small) &gt; </w:t>
      </w:r>
      <w:proofErr w:type="spellStart"/>
      <w:r w:rsidRPr="00AE5AC1">
        <w:rPr>
          <w:rFonts w:ascii="Consolas" w:eastAsia="Times New Roman" w:hAnsi="Consolas" w:cs="Times New Roman"/>
          <w:color w:val="DCDCAA"/>
          <w:sz w:val="20"/>
          <w:szCs w:val="20"/>
          <w:lang w:bidi="hi-IN"/>
        </w:rPr>
        <w:t>strlen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(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words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[k]))</w:t>
      </w:r>
    </w:p>
    <w:p w14:paraId="6B8A643B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del w:id="3" w:author="Dhananjay Khairnar" w:date="2022-03-24T11:40:00Z">
        <w:r w:rsidRPr="00AE5AC1" w:rsidDel="00C40C17">
          <w:rPr>
            <w:rFonts w:ascii="Consolas" w:eastAsia="Times New Roman" w:hAnsi="Consolas" w:cs="Times New Roman"/>
            <w:color w:val="D4D4D4"/>
            <w:sz w:val="20"/>
            <w:szCs w:val="20"/>
            <w:lang w:bidi="hi-IN"/>
          </w:rPr>
          <w:delText>        {</w:delText>
        </w:r>
      </w:del>
    </w:p>
    <w:p w14:paraId="373419F4" w14:textId="77777777" w:rsidR="00AE5AC1" w:rsidRPr="00AE5AC1" w:rsidDel="00C40C17" w:rsidRDefault="00AE5AC1" w:rsidP="00AE5AC1">
      <w:pPr>
        <w:shd w:val="clear" w:color="auto" w:fill="1E1E1E"/>
        <w:spacing w:after="0" w:line="330" w:lineRule="atLeast"/>
        <w:rPr>
          <w:del w:id="4" w:author="Dhananjay Khairnar" w:date="2022-03-24T11:40:00Z"/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        </w:t>
      </w:r>
      <w:proofErr w:type="spellStart"/>
      <w:proofErr w:type="gramStart"/>
      <w:r w:rsidRPr="00AE5AC1">
        <w:rPr>
          <w:rFonts w:ascii="Consolas" w:eastAsia="Times New Roman" w:hAnsi="Consolas" w:cs="Times New Roman"/>
          <w:color w:val="DCDCAA"/>
          <w:sz w:val="20"/>
          <w:szCs w:val="20"/>
          <w:lang w:bidi="hi-IN"/>
        </w:rPr>
        <w:t>strcpy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(</w:t>
      </w:r>
      <w:proofErr w:type="gram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small, 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words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[k]);</w:t>
      </w:r>
    </w:p>
    <w:p w14:paraId="64D47C7B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del w:id="5" w:author="Dhananjay Khairnar" w:date="2022-03-24T11:40:00Z">
        <w:r w:rsidRPr="00AE5AC1" w:rsidDel="00C40C17">
          <w:rPr>
            <w:rFonts w:ascii="Consolas" w:eastAsia="Times New Roman" w:hAnsi="Consolas" w:cs="Times New Roman"/>
            <w:color w:val="D4D4D4"/>
            <w:sz w:val="20"/>
            <w:szCs w:val="20"/>
            <w:lang w:bidi="hi-IN"/>
          </w:rPr>
          <w:delText>        }</w:delText>
        </w:r>
      </w:del>
    </w:p>
    <w:p w14:paraId="46B86887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    </w:t>
      </w:r>
      <w:r w:rsidRPr="00AE5AC1">
        <w:rPr>
          <w:rFonts w:ascii="Consolas" w:eastAsia="Times New Roman" w:hAnsi="Consolas" w:cs="Times New Roman"/>
          <w:color w:val="C586C0"/>
          <w:sz w:val="20"/>
          <w:szCs w:val="20"/>
          <w:lang w:bidi="hi-IN"/>
        </w:rPr>
        <w:t>if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 (</w:t>
      </w:r>
      <w:proofErr w:type="spellStart"/>
      <w:r w:rsidRPr="00AE5AC1">
        <w:rPr>
          <w:rFonts w:ascii="Consolas" w:eastAsia="Times New Roman" w:hAnsi="Consolas" w:cs="Times New Roman"/>
          <w:color w:val="DCDCAA"/>
          <w:sz w:val="20"/>
          <w:szCs w:val="20"/>
          <w:lang w:bidi="hi-IN"/>
        </w:rPr>
        <w:t>strlen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(large) &lt; </w:t>
      </w:r>
      <w:proofErr w:type="spellStart"/>
      <w:r w:rsidRPr="00AE5AC1">
        <w:rPr>
          <w:rFonts w:ascii="Consolas" w:eastAsia="Times New Roman" w:hAnsi="Consolas" w:cs="Times New Roman"/>
          <w:color w:val="DCDCAA"/>
          <w:sz w:val="20"/>
          <w:szCs w:val="20"/>
          <w:lang w:bidi="hi-IN"/>
        </w:rPr>
        <w:t>strlen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(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words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[k]))</w:t>
      </w:r>
    </w:p>
    <w:p w14:paraId="2B8EE7D3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        </w:t>
      </w:r>
      <w:proofErr w:type="spellStart"/>
      <w:proofErr w:type="gramStart"/>
      <w:r w:rsidRPr="00AE5AC1">
        <w:rPr>
          <w:rFonts w:ascii="Consolas" w:eastAsia="Times New Roman" w:hAnsi="Consolas" w:cs="Times New Roman"/>
          <w:color w:val="DCDCAA"/>
          <w:sz w:val="20"/>
          <w:szCs w:val="20"/>
          <w:lang w:bidi="hi-IN"/>
        </w:rPr>
        <w:t>strcpy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(</w:t>
      </w:r>
      <w:proofErr w:type="gram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large, 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words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[k]);</w:t>
      </w:r>
    </w:p>
    <w:p w14:paraId="1CD9385C" w14:textId="6E81E506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    }</w:t>
      </w:r>
    </w:p>
    <w:p w14:paraId="5453D99E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</w:t>
      </w:r>
      <w:proofErr w:type="spellStart"/>
      <w:proofErr w:type="gramStart"/>
      <w:r w:rsidRPr="00AE5AC1">
        <w:rPr>
          <w:rFonts w:ascii="Consolas" w:eastAsia="Times New Roman" w:hAnsi="Consolas" w:cs="Times New Roman"/>
          <w:color w:val="DCDCAA"/>
          <w:sz w:val="20"/>
          <w:szCs w:val="20"/>
          <w:lang w:bidi="hi-IN"/>
        </w:rPr>
        <w:t>printf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(</w:t>
      </w:r>
      <w:proofErr w:type="gramEnd"/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"</w:t>
      </w:r>
      <w:r w:rsidRPr="00AE5AC1">
        <w:rPr>
          <w:rFonts w:ascii="Consolas" w:eastAsia="Times New Roman" w:hAnsi="Consolas" w:cs="Times New Roman"/>
          <w:color w:val="D7BA7D"/>
          <w:sz w:val="20"/>
          <w:szCs w:val="20"/>
          <w:lang w:bidi="hi-IN"/>
        </w:rPr>
        <w:t>\t</w:t>
      </w:r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 xml:space="preserve">* Smallest word from sentence:- 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%s</w:t>
      </w:r>
      <w:r w:rsidRPr="00AE5AC1">
        <w:rPr>
          <w:rFonts w:ascii="Consolas" w:eastAsia="Times New Roman" w:hAnsi="Consolas" w:cs="Times New Roman"/>
          <w:color w:val="D7BA7D"/>
          <w:sz w:val="20"/>
          <w:szCs w:val="20"/>
          <w:lang w:bidi="hi-IN"/>
        </w:rPr>
        <w:t>\n</w:t>
      </w:r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"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, small);</w:t>
      </w:r>
    </w:p>
    <w:p w14:paraId="68C29292" w14:textId="7D819018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</w:t>
      </w:r>
      <w:proofErr w:type="spellStart"/>
      <w:proofErr w:type="gramStart"/>
      <w:r w:rsidRPr="00AE5AC1">
        <w:rPr>
          <w:rFonts w:ascii="Consolas" w:eastAsia="Times New Roman" w:hAnsi="Consolas" w:cs="Times New Roman"/>
          <w:color w:val="DCDCAA"/>
          <w:sz w:val="20"/>
          <w:szCs w:val="20"/>
          <w:lang w:bidi="hi-IN"/>
        </w:rPr>
        <w:t>printf</w:t>
      </w:r>
      <w:proofErr w:type="spellEnd"/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(</w:t>
      </w:r>
      <w:proofErr w:type="gramEnd"/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"</w:t>
      </w:r>
      <w:r w:rsidRPr="00AE5AC1">
        <w:rPr>
          <w:rFonts w:ascii="Consolas" w:eastAsia="Times New Roman" w:hAnsi="Consolas" w:cs="Times New Roman"/>
          <w:color w:val="D7BA7D"/>
          <w:sz w:val="20"/>
          <w:szCs w:val="20"/>
          <w:lang w:bidi="hi-IN"/>
        </w:rPr>
        <w:t>\t</w:t>
      </w:r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 xml:space="preserve">* Largest word from sentence:- </w:t>
      </w:r>
      <w:r w:rsidRPr="00AE5AC1">
        <w:rPr>
          <w:rFonts w:ascii="Consolas" w:eastAsia="Times New Roman" w:hAnsi="Consolas" w:cs="Times New Roman"/>
          <w:color w:val="9CDCFE"/>
          <w:sz w:val="20"/>
          <w:szCs w:val="20"/>
          <w:lang w:bidi="hi-IN"/>
        </w:rPr>
        <w:t>%s</w:t>
      </w:r>
      <w:r w:rsidRPr="00AE5AC1">
        <w:rPr>
          <w:rFonts w:ascii="Consolas" w:eastAsia="Times New Roman" w:hAnsi="Consolas" w:cs="Times New Roman"/>
          <w:color w:val="CE9178"/>
          <w:sz w:val="20"/>
          <w:szCs w:val="20"/>
          <w:lang w:bidi="hi-IN"/>
        </w:rPr>
        <w:t>"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, large);</w:t>
      </w:r>
    </w:p>
    <w:p w14:paraId="0B7DD0DF" w14:textId="77777777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    </w:t>
      </w:r>
      <w:r w:rsidRPr="00AE5AC1">
        <w:rPr>
          <w:rFonts w:ascii="Consolas" w:eastAsia="Times New Roman" w:hAnsi="Consolas" w:cs="Times New Roman"/>
          <w:color w:val="C586C0"/>
          <w:sz w:val="20"/>
          <w:szCs w:val="20"/>
          <w:lang w:bidi="hi-IN"/>
        </w:rPr>
        <w:t>return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 xml:space="preserve"> </w:t>
      </w:r>
      <w:r w:rsidRPr="00AE5AC1">
        <w:rPr>
          <w:rFonts w:ascii="Consolas" w:eastAsia="Times New Roman" w:hAnsi="Consolas" w:cs="Times New Roman"/>
          <w:color w:val="B5CEA8"/>
          <w:sz w:val="20"/>
          <w:szCs w:val="20"/>
          <w:lang w:bidi="hi-IN"/>
        </w:rPr>
        <w:t>0</w:t>
      </w: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;</w:t>
      </w:r>
    </w:p>
    <w:p w14:paraId="7BE47E84" w14:textId="4C26F124" w:rsid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color w:val="D4D4D4"/>
          <w:sz w:val="20"/>
          <w:szCs w:val="20"/>
          <w:lang w:bidi="hi-IN"/>
        </w:rPr>
        <w:t>}</w:t>
      </w:r>
    </w:p>
    <w:p w14:paraId="0CFDD357" w14:textId="60957E2C" w:rsidR="00AE5AC1" w:rsidRPr="00AE5AC1" w:rsidRDefault="00AE5AC1" w:rsidP="00AE5AC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b/>
          <w:bCs/>
          <w:color w:val="D4D4D4"/>
          <w:sz w:val="20"/>
          <w:szCs w:val="20"/>
          <w:lang w:bidi="hi-IN"/>
        </w:rPr>
      </w:pPr>
      <w:r w:rsidRPr="00AE5AC1">
        <w:rPr>
          <w:rFonts w:ascii="Consolas" w:eastAsia="Times New Roman" w:hAnsi="Consolas" w:cs="Times New Roman"/>
          <w:b/>
          <w:bCs/>
          <w:color w:val="D4D4D4"/>
          <w:sz w:val="20"/>
          <w:szCs w:val="20"/>
          <w:lang w:bidi="hi-IN"/>
        </w:rPr>
        <w:t>Output:</w:t>
      </w:r>
    </w:p>
    <w:p w14:paraId="532DBD2C" w14:textId="2E4E23A5" w:rsidR="00AE5AC1" w:rsidRDefault="00AE5AC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A25A04" wp14:editId="3AB66E7C">
            <wp:extent cx="5943600" cy="33426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122" cy="3345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A2B04" w14:textId="3B33FE13" w:rsidR="00AE5AC1" w:rsidRDefault="00390FB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Q3.</w:t>
      </w:r>
    </w:p>
    <w:p w14:paraId="67226516" w14:textId="036A9AE1" w:rsidR="00390FBD" w:rsidRDefault="00390FB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543647" wp14:editId="45D07AC0">
            <wp:extent cx="5943600" cy="33426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45D71" w14:textId="3988E5F5" w:rsidR="00390FBD" w:rsidRDefault="00390FB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Q4.</w:t>
      </w:r>
    </w:p>
    <w:p w14:paraId="53EAC67D" w14:textId="0489A055" w:rsidR="00390FBD" w:rsidRDefault="00390FB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F180CB" wp14:editId="5AB24839">
            <wp:extent cx="5943600" cy="33426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88664" w14:textId="5086E1EA" w:rsidR="00390FBD" w:rsidRDefault="00390FBD">
      <w:pPr>
        <w:rPr>
          <w:b/>
          <w:bCs/>
          <w:sz w:val="24"/>
          <w:szCs w:val="24"/>
        </w:rPr>
      </w:pPr>
    </w:p>
    <w:p w14:paraId="6195AAD8" w14:textId="45C7FC55" w:rsidR="00390FBD" w:rsidRDefault="00390FBD">
      <w:pPr>
        <w:rPr>
          <w:b/>
          <w:bCs/>
          <w:sz w:val="24"/>
          <w:szCs w:val="24"/>
        </w:rPr>
      </w:pPr>
    </w:p>
    <w:p w14:paraId="242816E2" w14:textId="26CBC29E" w:rsidR="00390FBD" w:rsidRDefault="00390FB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Q5.</w:t>
      </w:r>
    </w:p>
    <w:p w14:paraId="71F5EE21" w14:textId="351E86E4" w:rsidR="00390FBD" w:rsidRDefault="00390FB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DAD64C" wp14:editId="3CC6E3D0">
            <wp:extent cx="5943600" cy="33426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BAFB" w14:textId="63879375" w:rsidR="00390FBD" w:rsidRDefault="00390FB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Q6</w:t>
      </w:r>
    </w:p>
    <w:p w14:paraId="58F208BA" w14:textId="0521C0ED" w:rsidR="00E613B0" w:rsidRDefault="00390FB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6D75C2" wp14:editId="6FB664A7">
            <wp:extent cx="5943600" cy="33426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2F193" w14:textId="107618F9" w:rsidR="00E613B0" w:rsidRDefault="00E613B0">
      <w:pPr>
        <w:rPr>
          <w:b/>
          <w:bCs/>
          <w:sz w:val="24"/>
          <w:szCs w:val="24"/>
        </w:rPr>
      </w:pPr>
    </w:p>
    <w:p w14:paraId="1DA8D410" w14:textId="70DC27DA" w:rsidR="00E613B0" w:rsidRDefault="00E613B0">
      <w:pPr>
        <w:rPr>
          <w:b/>
          <w:bCs/>
          <w:sz w:val="24"/>
          <w:szCs w:val="24"/>
        </w:rPr>
      </w:pPr>
    </w:p>
    <w:p w14:paraId="48F1BF52" w14:textId="45BC2BF4" w:rsidR="00E613B0" w:rsidRDefault="00940AA3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2D69D079" wp14:editId="3EC4A580">
                <wp:simplePos x="0" y="0"/>
                <wp:positionH relativeFrom="margin">
                  <wp:align>center</wp:align>
                </wp:positionH>
                <wp:positionV relativeFrom="paragraph">
                  <wp:posOffset>66040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1E159C" id="Straight Connector 198" o:spid="_x0000_s1026" style="position:absolute;z-index:-251536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5.2pt" to="526.5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E613B0">
        <w:rPr>
          <w:b/>
          <w:bCs/>
          <w:sz w:val="24"/>
          <w:szCs w:val="24"/>
        </w:rPr>
        <w:t>Q7.</w:t>
      </w:r>
    </w:p>
    <w:p w14:paraId="5EEF0894" w14:textId="570AB8DD" w:rsidR="00940AA3" w:rsidRDefault="00B13FD2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051ABFC1" wp14:editId="5162E16F">
                <wp:simplePos x="0" y="0"/>
                <wp:positionH relativeFrom="margin">
                  <wp:align>center</wp:align>
                </wp:positionH>
                <wp:positionV relativeFrom="paragraph">
                  <wp:posOffset>3586480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2" name="Straight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50D43B" id="Straight Connector 202" o:spid="_x0000_s1026" style="position:absolute;z-index:-251532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82.4pt" to="526.5pt,28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HYLfVbbAAAACQEAAA8AAAAAAAAA&#10;AAAAAAAAIQQAAGRycy9kb3ducmV2LnhtbFBLBQYAAAAABAAEAPMAAAAp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Pr="00B13FD2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12EA5150" wp14:editId="2084C587">
                <wp:simplePos x="0" y="0"/>
                <wp:positionH relativeFrom="margin">
                  <wp:align>right</wp:align>
                </wp:positionH>
                <wp:positionV relativeFrom="paragraph">
                  <wp:posOffset>2646045</wp:posOffset>
                </wp:positionV>
                <wp:extent cx="5924550" cy="714375"/>
                <wp:effectExtent l="0" t="0" r="19050" b="28575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14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FE1767" w14:textId="55761B2B" w:rsidR="00B13FD2" w:rsidRDefault="00B13FD2" w:rsidP="00B13FD2">
                            <w:pPr>
                              <w:spacing w:after="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Ans:- Output will be n1=18, n2=18;</w:t>
                            </w:r>
                          </w:p>
                          <w:p w14:paraId="49D4BFC1" w14:textId="77777777" w:rsidR="00B13FD2" w:rsidRPr="0075576D" w:rsidRDefault="00B13FD2" w:rsidP="00B13FD2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75576D">
                              <w:rPr>
                                <w:sz w:val="26"/>
                                <w:szCs w:val="26"/>
                              </w:rPr>
                              <w:t xml:space="preserve">sizeof(str1) = 18 (including NULL char) </w:t>
                            </w:r>
                            <w:r w:rsidRPr="0075576D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75576D">
                              <w:rPr>
                                <w:sz w:val="26"/>
                                <w:szCs w:val="26"/>
                              </w:rPr>
                              <w:t xml:space="preserve"> n1 = 18/1 </w:t>
                            </w:r>
                            <w:r w:rsidRPr="0075576D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75576D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75576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n1 = 18.</w:t>
                            </w:r>
                          </w:p>
                          <w:p w14:paraId="01CD3A31" w14:textId="77777777" w:rsidR="00B13FD2" w:rsidRPr="0075576D" w:rsidRDefault="00B13FD2" w:rsidP="00B13FD2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75576D">
                              <w:rPr>
                                <w:sz w:val="26"/>
                                <w:szCs w:val="26"/>
                              </w:rPr>
                              <w:t xml:space="preserve">sizeof(str2) = 18 (including Null char) </w:t>
                            </w:r>
                            <w:r w:rsidRPr="0075576D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75576D">
                              <w:rPr>
                                <w:sz w:val="26"/>
                                <w:szCs w:val="26"/>
                              </w:rPr>
                              <w:t xml:space="preserve"> n2 = 18/1 </w:t>
                            </w:r>
                            <w:r w:rsidRPr="0075576D">
                              <w:rPr>
                                <w:sz w:val="26"/>
                                <w:szCs w:val="26"/>
                              </w:rPr>
                              <w:sym w:font="Wingdings" w:char="F0E0"/>
                            </w:r>
                            <w:r w:rsidRPr="0075576D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75576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n2 = 18.</w:t>
                            </w:r>
                          </w:p>
                          <w:p w14:paraId="04D2FD6B" w14:textId="5E35EA9B" w:rsidR="00B13FD2" w:rsidRDefault="00B13FD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A5150" id="_x0000_s1048" type="#_x0000_t202" style="position:absolute;margin-left:415.3pt;margin-top:208.35pt;width:466.5pt;height:56.25pt;z-index:2517821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" strokecolor="white [3212]">
                <v:textbox>
                  <w:txbxContent>
                    <w:p w14:paraId="57FE1767" w14:textId="55761B2B" w:rsidR="00B13FD2" w:rsidRDefault="00B13FD2" w:rsidP="00B13FD2">
                      <w:pPr>
                        <w:spacing w:after="0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Ans:- Output will be n1=18, n2=18;</w:t>
                      </w:r>
                    </w:p>
                    <w:p w14:paraId="49D4BFC1" w14:textId="77777777" w:rsidR="00B13FD2" w:rsidRPr="0075576D" w:rsidRDefault="00B13FD2" w:rsidP="00B13FD2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75576D">
                        <w:rPr>
                          <w:sz w:val="26"/>
                          <w:szCs w:val="26"/>
                        </w:rPr>
                        <w:t xml:space="preserve">sizeof(str1) = 18 (including NULL char) </w:t>
                      </w:r>
                      <w:r w:rsidRPr="0075576D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75576D">
                        <w:rPr>
                          <w:sz w:val="26"/>
                          <w:szCs w:val="26"/>
                        </w:rPr>
                        <w:t xml:space="preserve"> n1 = 18/1 </w:t>
                      </w:r>
                      <w:r w:rsidRPr="0075576D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75576D">
                        <w:rPr>
                          <w:sz w:val="26"/>
                          <w:szCs w:val="26"/>
                        </w:rPr>
                        <w:t xml:space="preserve"> </w:t>
                      </w:r>
                      <w:r w:rsidRPr="0075576D">
                        <w:rPr>
                          <w:b/>
                          <w:bCs/>
                          <w:sz w:val="26"/>
                          <w:szCs w:val="26"/>
                        </w:rPr>
                        <w:t>n1 = 18.</w:t>
                      </w:r>
                    </w:p>
                    <w:p w14:paraId="01CD3A31" w14:textId="77777777" w:rsidR="00B13FD2" w:rsidRPr="0075576D" w:rsidRDefault="00B13FD2" w:rsidP="00B13FD2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75576D">
                        <w:rPr>
                          <w:sz w:val="26"/>
                          <w:szCs w:val="26"/>
                        </w:rPr>
                        <w:t xml:space="preserve">sizeof(str2) = 18 (including Null char) </w:t>
                      </w:r>
                      <w:r w:rsidRPr="0075576D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75576D">
                        <w:rPr>
                          <w:sz w:val="26"/>
                          <w:szCs w:val="26"/>
                        </w:rPr>
                        <w:t xml:space="preserve"> n2 = 18/1 </w:t>
                      </w:r>
                      <w:r w:rsidRPr="0075576D">
                        <w:rPr>
                          <w:sz w:val="26"/>
                          <w:szCs w:val="26"/>
                        </w:rPr>
                        <w:sym w:font="Wingdings" w:char="F0E0"/>
                      </w:r>
                      <w:r w:rsidRPr="0075576D">
                        <w:rPr>
                          <w:sz w:val="26"/>
                          <w:szCs w:val="26"/>
                        </w:rPr>
                        <w:t xml:space="preserve"> </w:t>
                      </w:r>
                      <w:r w:rsidRPr="0075576D">
                        <w:rPr>
                          <w:b/>
                          <w:bCs/>
                          <w:sz w:val="26"/>
                          <w:szCs w:val="26"/>
                        </w:rPr>
                        <w:t>n2 = 18.</w:t>
                      </w:r>
                    </w:p>
                    <w:p w14:paraId="04D2FD6B" w14:textId="5E35EA9B" w:rsidR="00B13FD2" w:rsidRDefault="00B13FD2"/>
                  </w:txbxContent>
                </v:textbox>
                <w10:wrap type="square" anchorx="margin"/>
              </v:shape>
            </w:pict>
          </mc:Fallback>
        </mc:AlternateContent>
      </w:r>
      <w:r w:rsidR="00940AA3" w:rsidRPr="00940AA3">
        <w:rPr>
          <w:b/>
          <w:bCs/>
          <w:noProof/>
          <w:sz w:val="24"/>
          <w:szCs w:val="24"/>
        </w:rPr>
        <w:drawing>
          <wp:inline distT="0" distB="0" distL="0" distR="0" wp14:anchorId="73A170AF" wp14:editId="1AB129FA">
            <wp:extent cx="4362450" cy="2344817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715" cy="235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2661" w14:textId="6ECB6EFC" w:rsidR="00B13FD2" w:rsidRDefault="00B13FD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Q8.</w:t>
      </w:r>
    </w:p>
    <w:p w14:paraId="30B48205" w14:textId="0408BC41" w:rsidR="00B13FD2" w:rsidRDefault="00611F6D" w:rsidP="00907AFD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8288" behindDoc="1" locked="0" layoutInCell="1" allowOverlap="1" wp14:anchorId="0750617C" wp14:editId="75FD9AE5">
                <wp:simplePos x="0" y="0"/>
                <wp:positionH relativeFrom="margin">
                  <wp:align>center</wp:align>
                </wp:positionH>
                <wp:positionV relativeFrom="paragraph">
                  <wp:posOffset>3599815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4" name="Straight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B88307" id="Straight Connector 214" o:spid="_x0000_s1026" style="position:absolute;z-index:-251528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83.45pt" to="526.5pt,28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BIXy1vbAAAACQEAAA8AAAAAAAAA&#10;AAAAAAAAIQQAAGRycy9kb3ducmV2LnhtbFBLBQYAAAAABAAEAPMAAAAp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Pr="00D05F5F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6240" behindDoc="1" locked="0" layoutInCell="1" allowOverlap="1" wp14:anchorId="2BF01817" wp14:editId="1AC71C0F">
                <wp:simplePos x="0" y="0"/>
                <wp:positionH relativeFrom="margin">
                  <wp:align>right</wp:align>
                </wp:positionH>
                <wp:positionV relativeFrom="paragraph">
                  <wp:posOffset>2348865</wp:posOffset>
                </wp:positionV>
                <wp:extent cx="5924550" cy="1228725"/>
                <wp:effectExtent l="0" t="0" r="19050" b="28575"/>
                <wp:wrapTight wrapText="bothSides">
                  <wp:wrapPolygon edited="0">
                    <wp:start x="0" y="0"/>
                    <wp:lineTo x="0" y="21767"/>
                    <wp:lineTo x="21600" y="21767"/>
                    <wp:lineTo x="21600" y="0"/>
                    <wp:lineTo x="0" y="0"/>
                  </wp:wrapPolygon>
                </wp:wrapTight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1228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68C17A" w14:textId="77777777" w:rsidR="00611F6D" w:rsidRDefault="00611F6D" w:rsidP="00611F6D">
                            <w:pPr>
                              <w:spacing w:after="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Ans:- Output Will be  hello world</w:t>
                            </w:r>
                          </w:p>
                          <w:p w14:paraId="76D32767" w14:textId="77777777" w:rsidR="00611F6D" w:rsidRDefault="00611F6D" w:rsidP="00611F6D">
                            <w:pPr>
                              <w:spacing w:after="0"/>
                              <w:rPr>
                                <w:rFonts w:cstheme="minorHAnsi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29322C">
                              <w:rPr>
                                <w:rFonts w:cstheme="minorHAnsi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strcat </w:t>
                            </w:r>
                            <w:r w:rsidRPr="00D05F5F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it is a function that appends the string pointed to by source to the end of the string pointed to bt destination.so str2 append the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str1 it will be hello world.</w:t>
                            </w:r>
                          </w:p>
                          <w:p w14:paraId="1D9BA291" w14:textId="77777777" w:rsidR="00611F6D" w:rsidRPr="0029322C" w:rsidRDefault="00611F6D" w:rsidP="00611F6D">
                            <w:pPr>
                              <w:spacing w:after="0"/>
                              <w:rPr>
                                <w:rFonts w:cstheme="minorHAnsi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D05F5F">
                              <w:rPr>
                                <w:rFonts w:cstheme="minorHAnsi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strcpy </w:t>
                            </w:r>
                            <w:r w:rsidRPr="00D05F5F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it is a function copy string from source to destination means strcat() is source and str2 is destination.so hello world is copy into str2.then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str2 = “hello world“.</w:t>
                            </w:r>
                          </w:p>
                          <w:p w14:paraId="76B849CC" w14:textId="77777777" w:rsidR="00611F6D" w:rsidRDefault="00611F6D" w:rsidP="00611F6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01817" id="_x0000_s1049" type="#_x0000_t202" style="position:absolute;margin-left:415.3pt;margin-top:184.95pt;width:466.5pt;height:96.75pt;z-index:-2515302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" strokecolor="white [3212]">
                <v:textbox>
                  <w:txbxContent>
                    <w:p w14:paraId="3D68C17A" w14:textId="77777777" w:rsidR="00611F6D" w:rsidRDefault="00611F6D" w:rsidP="00611F6D">
                      <w:pPr>
                        <w:spacing w:after="0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Ans:- Output Will be  hello world</w:t>
                      </w:r>
                    </w:p>
                    <w:p w14:paraId="76D32767" w14:textId="77777777" w:rsidR="00611F6D" w:rsidRDefault="00611F6D" w:rsidP="00611F6D">
                      <w:pPr>
                        <w:spacing w:after="0"/>
                        <w:rPr>
                          <w:rFonts w:cstheme="minorHAnsi"/>
                          <w:b/>
                          <w:bCs/>
                          <w:sz w:val="26"/>
                          <w:szCs w:val="26"/>
                        </w:rPr>
                      </w:pPr>
                      <w:r w:rsidRPr="0029322C">
                        <w:rPr>
                          <w:rFonts w:cstheme="minorHAnsi"/>
                          <w:b/>
                          <w:bCs/>
                          <w:sz w:val="26"/>
                          <w:szCs w:val="26"/>
                        </w:rPr>
                        <w:t xml:space="preserve">strcat </w:t>
                      </w:r>
                      <w:r w:rsidRPr="00D05F5F">
                        <w:rPr>
                          <w:rFonts w:cstheme="minorHAnsi"/>
                          <w:sz w:val="26"/>
                          <w:szCs w:val="26"/>
                        </w:rPr>
                        <w:t>it is a function that appends the string pointed to by source to the end of the string pointed to bt destination.so str2 append the</w:t>
                      </w:r>
                      <w:r>
                        <w:rPr>
                          <w:rFonts w:cstheme="minorHAnsi"/>
                          <w:b/>
                          <w:bCs/>
                          <w:sz w:val="26"/>
                          <w:szCs w:val="26"/>
                        </w:rPr>
                        <w:t xml:space="preserve"> str1 it will be hello world.</w:t>
                      </w:r>
                    </w:p>
                    <w:p w14:paraId="1D9BA291" w14:textId="77777777" w:rsidR="00611F6D" w:rsidRPr="0029322C" w:rsidRDefault="00611F6D" w:rsidP="00611F6D">
                      <w:pPr>
                        <w:spacing w:after="0"/>
                        <w:rPr>
                          <w:rFonts w:cstheme="minorHAnsi"/>
                          <w:b/>
                          <w:bCs/>
                          <w:sz w:val="26"/>
                          <w:szCs w:val="26"/>
                        </w:rPr>
                      </w:pPr>
                      <w:r w:rsidRPr="00D05F5F">
                        <w:rPr>
                          <w:rFonts w:cstheme="minorHAnsi"/>
                          <w:b/>
                          <w:bCs/>
                          <w:sz w:val="26"/>
                          <w:szCs w:val="26"/>
                        </w:rPr>
                        <w:t xml:space="preserve">strcpy </w:t>
                      </w:r>
                      <w:r w:rsidRPr="00D05F5F">
                        <w:rPr>
                          <w:rFonts w:cstheme="minorHAnsi"/>
                          <w:sz w:val="26"/>
                          <w:szCs w:val="26"/>
                        </w:rPr>
                        <w:t>it is a function copy string from source to destination means strcat() is source and str2 is destination.so hello world is copy into str2.then</w:t>
                      </w:r>
                      <w:r>
                        <w:rPr>
                          <w:rFonts w:cstheme="minorHAnsi"/>
                          <w:b/>
                          <w:bCs/>
                          <w:sz w:val="26"/>
                          <w:szCs w:val="26"/>
                        </w:rPr>
                        <w:t xml:space="preserve"> str2 = “hello world“.</w:t>
                      </w:r>
                    </w:p>
                    <w:p w14:paraId="76B849CC" w14:textId="77777777" w:rsidR="00611F6D" w:rsidRDefault="00611F6D" w:rsidP="00611F6D"/>
                  </w:txbxContent>
                </v:textbox>
                <w10:wrap type="tight" anchorx="margin"/>
              </v:shape>
            </w:pict>
          </mc:Fallback>
        </mc:AlternateContent>
      </w:r>
      <w:r w:rsidR="00907AFD" w:rsidRPr="00907AFD">
        <w:rPr>
          <w:b/>
          <w:bCs/>
          <w:noProof/>
          <w:sz w:val="24"/>
          <w:szCs w:val="24"/>
        </w:rPr>
        <w:drawing>
          <wp:inline distT="0" distB="0" distL="0" distR="0" wp14:anchorId="64083CC0" wp14:editId="04725BF0">
            <wp:extent cx="3171624" cy="2162175"/>
            <wp:effectExtent l="0" t="0" r="0" b="698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24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BA3D4" w14:textId="33D2BAE9" w:rsidR="00611F6D" w:rsidRDefault="00340901" w:rsidP="00907AFD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5540EBE7" wp14:editId="18DC8CD0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5" name="Straight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ACE595" id="Straight Connector 215" o:spid="_x0000_s1026" style="position:absolute;z-index:-251526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0" to="526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>
        <w:rPr>
          <w:b/>
          <w:bCs/>
          <w:sz w:val="24"/>
          <w:szCs w:val="24"/>
        </w:rPr>
        <w:t>Q9.</w:t>
      </w:r>
    </w:p>
    <w:p w14:paraId="29118D58" w14:textId="77B3BB4D" w:rsidR="00340901" w:rsidRDefault="00492010" w:rsidP="00907AFD">
      <w:pPr>
        <w:rPr>
          <w:b/>
          <w:bCs/>
          <w:sz w:val="24"/>
          <w:szCs w:val="24"/>
        </w:rPr>
      </w:pPr>
      <w:r w:rsidRPr="00492010">
        <w:rPr>
          <w:b/>
          <w:bCs/>
          <w:noProof/>
          <w:sz w:val="24"/>
          <w:szCs w:val="24"/>
        </w:rPr>
        <w:drawing>
          <wp:inline distT="0" distB="0" distL="0" distR="0" wp14:anchorId="033AABEE" wp14:editId="41998892">
            <wp:extent cx="3724565" cy="2409825"/>
            <wp:effectExtent l="0" t="0" r="952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58" cy="242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5DA2" w14:textId="0DD418AF" w:rsidR="00FA4E5D" w:rsidRDefault="00FA4E5D" w:rsidP="00907AFD">
      <w:pPr>
        <w:rPr>
          <w:b/>
          <w:bCs/>
          <w:sz w:val="24"/>
          <w:szCs w:val="24"/>
        </w:rPr>
      </w:pPr>
      <w:r w:rsidRPr="00FA4E5D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8528" behindDoc="1" locked="0" layoutInCell="1" allowOverlap="1" wp14:anchorId="20E47D61" wp14:editId="7A4F0090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4552950" cy="3810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16E820" w14:textId="1702E7D9" w:rsidR="00FA4E5D" w:rsidRDefault="00FA4E5D" w:rsidP="00FA4E5D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Ans:- To print “ Hwi orea ” we need take if(i%2==0).</w:t>
                            </w:r>
                          </w:p>
                          <w:p w14:paraId="1A750B17" w14:textId="4CA41B9E" w:rsidR="00FA4E5D" w:rsidRDefault="00FA4E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47D61" id="_x0000_s1050" type="#_x0000_t202" style="position:absolute;margin-left:0;margin-top:.45pt;width:358.5pt;height:30pt;z-index:-2515179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" strokecolor="white [3212]">
                <v:textbox>
                  <w:txbxContent>
                    <w:p w14:paraId="7C16E820" w14:textId="1702E7D9" w:rsidR="00FA4E5D" w:rsidRDefault="00FA4E5D" w:rsidP="00FA4E5D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Ans:- To print “ Hwi orea ” we need take if(i%2==0).</w:t>
                      </w:r>
                    </w:p>
                    <w:p w14:paraId="1A750B17" w14:textId="4CA41B9E" w:rsidR="00FA4E5D" w:rsidRDefault="00FA4E5D"/>
                  </w:txbxContent>
                </v:textbox>
                <w10:wrap type="tight" anchorx="margin"/>
              </v:shape>
            </w:pict>
          </mc:Fallback>
        </mc:AlternateContent>
      </w:r>
    </w:p>
    <w:p w14:paraId="3E290B3A" w14:textId="1CC3A62D" w:rsidR="00FA4E5D" w:rsidRDefault="00FA4E5D" w:rsidP="00907AFD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636E381A" wp14:editId="18CAD375">
                <wp:simplePos x="0" y="0"/>
                <wp:positionH relativeFrom="margin">
                  <wp:align>center</wp:align>
                </wp:positionH>
                <wp:positionV relativeFrom="paragraph">
                  <wp:posOffset>240665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8" name="Straight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E5D614" id="Straight Connector 218" o:spid="_x0000_s1026" style="position:absolute;z-index:-251524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8.95pt" to="526.5pt,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</w:p>
    <w:p w14:paraId="43FB2707" w14:textId="5F2F8C5F" w:rsidR="00320D52" w:rsidRDefault="00AC5BE5" w:rsidP="00907AF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Q10.</w:t>
      </w:r>
    </w:p>
    <w:p w14:paraId="23463A73" w14:textId="16519ECB" w:rsidR="00D0001D" w:rsidRDefault="00222155" w:rsidP="00907AFD">
      <w:pPr>
        <w:rPr>
          <w:b/>
          <w:bCs/>
          <w:sz w:val="24"/>
          <w:szCs w:val="24"/>
        </w:rPr>
      </w:pPr>
      <w:r w:rsidRPr="00222155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4432" behindDoc="1" locked="0" layoutInCell="1" allowOverlap="1" wp14:anchorId="5CF30E10" wp14:editId="778056CF">
                <wp:simplePos x="0" y="0"/>
                <wp:positionH relativeFrom="margin">
                  <wp:align>left</wp:align>
                </wp:positionH>
                <wp:positionV relativeFrom="paragraph">
                  <wp:posOffset>1739265</wp:posOffset>
                </wp:positionV>
                <wp:extent cx="6553200" cy="1762125"/>
                <wp:effectExtent l="0" t="0" r="19050" b="28575"/>
                <wp:wrapTight wrapText="bothSides">
                  <wp:wrapPolygon edited="0">
                    <wp:start x="0" y="0"/>
                    <wp:lineTo x="0" y="21717"/>
                    <wp:lineTo x="21600" y="21717"/>
                    <wp:lineTo x="21600" y="0"/>
                    <wp:lineTo x="0" y="0"/>
                  </wp:wrapPolygon>
                </wp:wrapTight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3200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BC9AC9" w14:textId="512C5301" w:rsidR="00222155" w:rsidRPr="00222155" w:rsidRDefault="00222155" w:rsidP="00222155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222155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Ans:- Value of i after the execution is 0.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222155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strcpy</w:t>
                            </w:r>
                            <w:r w:rsidRPr="00222155">
                              <w:rPr>
                                <w:sz w:val="26"/>
                                <w:szCs w:val="26"/>
                              </w:rPr>
                              <w:t xml:space="preserve"> is function that copy string from source to destination string. then str1 copy in str2 means str2 become “ dills ”and </w:t>
                            </w:r>
                            <w:r w:rsidRPr="00222155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strcat </w:t>
                            </w:r>
                            <w:r w:rsidRPr="00222155">
                              <w:rPr>
                                <w:sz w:val="26"/>
                                <w:szCs w:val="26"/>
                              </w:rPr>
                              <w:t xml:space="preserve">  is function that append source to destination. means str3 is daffodils. </w:t>
                            </w:r>
                            <w:r w:rsidRPr="00222155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strcmp</w:t>
                            </w:r>
                            <w:r w:rsidRPr="00222155">
                              <w:rPr>
                                <w:sz w:val="26"/>
                                <w:szCs w:val="26"/>
                              </w:rPr>
                              <w:t xml:space="preserve"> is function that compares each character of source string and destination string. means</w:t>
                            </w:r>
                            <w:r w:rsidRPr="00222155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str3 compres with “ daffodils ” both are same therefore its return 0.</w:t>
                            </w:r>
                          </w:p>
                          <w:p w14:paraId="5387C197" w14:textId="5001C15D" w:rsidR="00222155" w:rsidRDefault="0022215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30E10" id="_x0000_s1051" type="#_x0000_t202" style="position:absolute;margin-left:0;margin-top:136.95pt;width:516pt;height:138.75pt;z-index:-2515220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" strokecolor="white [3212]">
                <v:textbox>
                  <w:txbxContent>
                    <w:p w14:paraId="4EBC9AC9" w14:textId="512C5301" w:rsidR="00222155" w:rsidRPr="00222155" w:rsidRDefault="00222155" w:rsidP="00222155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222155">
                        <w:rPr>
                          <w:b/>
                          <w:bCs/>
                          <w:sz w:val="26"/>
                          <w:szCs w:val="26"/>
                        </w:rPr>
                        <w:t>Ans:- Value of i after the execution is 0.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 w:rsidRPr="00222155">
                        <w:rPr>
                          <w:b/>
                          <w:bCs/>
                          <w:sz w:val="26"/>
                          <w:szCs w:val="26"/>
                        </w:rPr>
                        <w:t>strcpy</w:t>
                      </w:r>
                      <w:r w:rsidRPr="00222155">
                        <w:rPr>
                          <w:sz w:val="26"/>
                          <w:szCs w:val="26"/>
                        </w:rPr>
                        <w:t xml:space="preserve"> is function that copy string from source to destination string. then str1 copy in str2 means str2 become “ dills ”and </w:t>
                      </w:r>
                      <w:r w:rsidRPr="00222155">
                        <w:rPr>
                          <w:b/>
                          <w:bCs/>
                          <w:sz w:val="26"/>
                          <w:szCs w:val="26"/>
                        </w:rPr>
                        <w:t xml:space="preserve">strcat </w:t>
                      </w:r>
                      <w:r w:rsidRPr="00222155">
                        <w:rPr>
                          <w:sz w:val="26"/>
                          <w:szCs w:val="26"/>
                        </w:rPr>
                        <w:t xml:space="preserve">  is function that append source to destination. means str3 is daffodils. </w:t>
                      </w:r>
                      <w:r w:rsidRPr="00222155">
                        <w:rPr>
                          <w:b/>
                          <w:bCs/>
                          <w:sz w:val="26"/>
                          <w:szCs w:val="26"/>
                        </w:rPr>
                        <w:t>strcmp</w:t>
                      </w:r>
                      <w:r w:rsidRPr="00222155">
                        <w:rPr>
                          <w:sz w:val="26"/>
                          <w:szCs w:val="26"/>
                        </w:rPr>
                        <w:t xml:space="preserve"> is function that compares each character of source string and destination string. means</w:t>
                      </w:r>
                      <w:r w:rsidRPr="00222155">
                        <w:rPr>
                          <w:b/>
                          <w:bCs/>
                          <w:sz w:val="26"/>
                          <w:szCs w:val="26"/>
                        </w:rPr>
                        <w:t xml:space="preserve"> str3 compres with “ daffodils ” both are same therefore its return 0.</w:t>
                      </w:r>
                    </w:p>
                    <w:p w14:paraId="5387C197" w14:textId="5001C15D" w:rsidR="00222155" w:rsidRDefault="00222155"/>
                  </w:txbxContent>
                </v:textbox>
                <w10:wrap type="tight" anchorx="margin"/>
              </v:shape>
            </w:pict>
          </mc:Fallback>
        </mc:AlternateContent>
      </w:r>
      <w:r w:rsidR="00D0001D" w:rsidRPr="00D0001D">
        <w:rPr>
          <w:b/>
          <w:bCs/>
          <w:noProof/>
          <w:sz w:val="24"/>
          <w:szCs w:val="24"/>
        </w:rPr>
        <w:drawing>
          <wp:inline distT="0" distB="0" distL="0" distR="0" wp14:anchorId="7583B847" wp14:editId="1F1F6A5D">
            <wp:extent cx="3743325" cy="163886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707" cy="164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05286" w14:textId="71A17509" w:rsidR="00270E2D" w:rsidRDefault="003B520A" w:rsidP="00907AFD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6D1EA1F9" wp14:editId="6066ADA8">
                <wp:simplePos x="0" y="0"/>
                <wp:positionH relativeFrom="margin">
                  <wp:align>center</wp:align>
                </wp:positionH>
                <wp:positionV relativeFrom="paragraph">
                  <wp:posOffset>2467610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1" name="Straight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17F2CC" id="Straight Connector 221" o:spid="_x0000_s1026" style="position:absolute;z-index:-251520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94.3pt" to="526.5pt,19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Od631bbAAAACQEAAA8AAAAAAAAA&#10;AAAAAAAAIQQAAGRycy9kb3ducmV2LnhtbFBLBQYAAAAABAAEAPMAAAAp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</w:p>
    <w:p w14:paraId="2A7C5298" w14:textId="77777777" w:rsidR="00270E2D" w:rsidRDefault="00270E2D" w:rsidP="00907AFD">
      <w:pPr>
        <w:rPr>
          <w:b/>
          <w:bCs/>
          <w:sz w:val="24"/>
          <w:szCs w:val="24"/>
        </w:rPr>
      </w:pPr>
    </w:p>
    <w:p w14:paraId="3717BDB4" w14:textId="744B88D2" w:rsidR="00270E2D" w:rsidRDefault="00F93D5B" w:rsidP="00907AFD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0576" behindDoc="1" locked="0" layoutInCell="1" allowOverlap="1" wp14:anchorId="4B6BE2AD" wp14:editId="1D2EAD97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3" name="Straight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CB1860" id="Straight Connector 223" o:spid="_x0000_s1026" style="position:absolute;z-index:-2515159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0" to="526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>
        <w:rPr>
          <w:b/>
          <w:bCs/>
          <w:sz w:val="24"/>
          <w:szCs w:val="24"/>
        </w:rPr>
        <w:t>Q11.</w:t>
      </w:r>
    </w:p>
    <w:p w14:paraId="10CCC6CB" w14:textId="43012BA9" w:rsidR="00F93D5B" w:rsidRDefault="00F93D5B" w:rsidP="00907AFD">
      <w:pPr>
        <w:rPr>
          <w:b/>
          <w:bCs/>
          <w:sz w:val="24"/>
          <w:szCs w:val="24"/>
        </w:rPr>
      </w:pPr>
      <w:r w:rsidRPr="00F93D5B">
        <w:rPr>
          <w:b/>
          <w:bCs/>
          <w:noProof/>
          <w:sz w:val="24"/>
          <w:szCs w:val="24"/>
        </w:rPr>
        <w:drawing>
          <wp:inline distT="0" distB="0" distL="0" distR="0" wp14:anchorId="0329B814" wp14:editId="10F40D69">
            <wp:extent cx="2027595" cy="288607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643" cy="289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BEB89" w14:textId="17011F39" w:rsidR="00E21383" w:rsidRDefault="00E00FD6" w:rsidP="00907AFD">
      <w:pPr>
        <w:rPr>
          <w:b/>
          <w:bCs/>
          <w:sz w:val="24"/>
          <w:szCs w:val="24"/>
        </w:rPr>
      </w:pPr>
      <w:r w:rsidRPr="00E00FD6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21179052" wp14:editId="7338C24C">
                <wp:simplePos x="0" y="0"/>
                <wp:positionH relativeFrom="margin">
                  <wp:align>left</wp:align>
                </wp:positionH>
                <wp:positionV relativeFrom="paragraph">
                  <wp:posOffset>12759</wp:posOffset>
                </wp:positionV>
                <wp:extent cx="5103495" cy="1404620"/>
                <wp:effectExtent l="0" t="0" r="20955" b="13970"/>
                <wp:wrapSquare wrapText="bothSides"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362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E917B" w14:textId="2901137A" w:rsidR="00E00FD6" w:rsidRPr="00E00FD6" w:rsidRDefault="00E00FD6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E00FD6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Ans:- Output will be “ tnemngissa ”(reverse of string)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179052" id="_x0000_s1052" type="#_x0000_t202" style="position:absolute;margin-left:0;margin-top:1pt;width:401.85pt;height:110.6pt;z-index:25184972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" strokecolor="white [3212]">
                <v:textbox style="mso-fit-shape-to-text:t">
                  <w:txbxContent>
                    <w:p w14:paraId="2CBE917B" w14:textId="2901137A" w:rsidR="00E00FD6" w:rsidRPr="00E00FD6" w:rsidRDefault="00E00FD6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E00FD6">
                        <w:rPr>
                          <w:b/>
                          <w:bCs/>
                          <w:sz w:val="26"/>
                          <w:szCs w:val="26"/>
                        </w:rPr>
                        <w:t>Ans:- Output will be “ tnemngissa ”(reverse of string)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E0686B0" w14:textId="494F3037" w:rsidR="00E21383" w:rsidRDefault="000C2B5B" w:rsidP="00907AFD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4672" behindDoc="1" locked="0" layoutInCell="1" allowOverlap="1" wp14:anchorId="5FCC660A" wp14:editId="4A221CDD">
                <wp:simplePos x="0" y="0"/>
                <wp:positionH relativeFrom="margin">
                  <wp:align>center</wp:align>
                </wp:positionH>
                <wp:positionV relativeFrom="paragraph">
                  <wp:posOffset>247650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7" name="Straight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F53A9E" id="Straight Connector 227" o:spid="_x0000_s1026" style="position:absolute;z-index:-251511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9.5pt" to="526.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</w:p>
    <w:p w14:paraId="1EF4C544" w14:textId="29EC4F98" w:rsidR="006859A4" w:rsidRDefault="00703720" w:rsidP="00907AF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</w:t>
      </w:r>
      <w:r w:rsidR="006859A4">
        <w:rPr>
          <w:b/>
          <w:bCs/>
          <w:sz w:val="24"/>
          <w:szCs w:val="24"/>
        </w:rPr>
        <w:t>12.</w:t>
      </w:r>
    </w:p>
    <w:p w14:paraId="0B9ACA42" w14:textId="43029712" w:rsidR="006859A4" w:rsidRDefault="000C2B5B" w:rsidP="00907AFD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768" behindDoc="1" locked="0" layoutInCell="1" allowOverlap="1" wp14:anchorId="544C9D7D" wp14:editId="556A59BD">
                <wp:simplePos x="0" y="0"/>
                <wp:positionH relativeFrom="margin">
                  <wp:align>center</wp:align>
                </wp:positionH>
                <wp:positionV relativeFrom="paragraph">
                  <wp:posOffset>3609975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9" name="Straight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C9DC8" id="Straight Connector 229" o:spid="_x0000_s1026" style="position:absolute;z-index:-2515077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84.25pt" to="526.5pt,28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Pr="00E21383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02624" behindDoc="1" locked="0" layoutInCell="1" allowOverlap="1" wp14:anchorId="5E130540" wp14:editId="284653AC">
                <wp:simplePos x="0" y="0"/>
                <wp:positionH relativeFrom="margin">
                  <wp:align>left</wp:align>
                </wp:positionH>
                <wp:positionV relativeFrom="paragraph">
                  <wp:posOffset>2627630</wp:posOffset>
                </wp:positionV>
                <wp:extent cx="5972175" cy="971550"/>
                <wp:effectExtent l="0" t="0" r="28575" b="19050"/>
                <wp:wrapTight wrapText="bothSides">
                  <wp:wrapPolygon edited="0">
                    <wp:start x="0" y="0"/>
                    <wp:lineTo x="0" y="21600"/>
                    <wp:lineTo x="21634" y="21600"/>
                    <wp:lineTo x="21634" y="0"/>
                    <wp:lineTo x="0" y="0"/>
                  </wp:wrapPolygon>
                </wp:wrapTight>
                <wp:docPr id="2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2175" cy="971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FDA4C0" w14:textId="03B1C93B" w:rsidR="00E21383" w:rsidRPr="000E60C8" w:rsidRDefault="00E21383" w:rsidP="00E21383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0E60C8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Ans:- Output Will be 67,99.</w:t>
                            </w:r>
                          </w:p>
                          <w:p w14:paraId="1FA65A1B" w14:textId="77777777" w:rsidR="00E21383" w:rsidRPr="000E60C8" w:rsidRDefault="00E21383" w:rsidP="00E21383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0E60C8">
                              <w:rPr>
                                <w:sz w:val="26"/>
                                <w:szCs w:val="26"/>
                              </w:rPr>
                              <w:t>because actual argument of y is char is ‘ c ’but it in function decleration formal argument is int. so character ‘ c ’ is convert into int by ASCII value then ASCII Value of ‘ c ’ is 99 therefore it print 99.</w:t>
                            </w:r>
                          </w:p>
                          <w:p w14:paraId="23D6F2E3" w14:textId="0E62E9D8" w:rsidR="00E21383" w:rsidRDefault="00E213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30540" id="_x0000_s1053" type="#_x0000_t202" style="position:absolute;margin-left:0;margin-top:206.9pt;width:470.25pt;height:76.5pt;z-index:-2515138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" strokecolor="white [3212]">
                <v:textbox>
                  <w:txbxContent>
                    <w:p w14:paraId="6AFDA4C0" w14:textId="03B1C93B" w:rsidR="00E21383" w:rsidRPr="000E60C8" w:rsidRDefault="00E21383" w:rsidP="00E21383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0E60C8">
                        <w:rPr>
                          <w:b/>
                          <w:bCs/>
                          <w:sz w:val="26"/>
                          <w:szCs w:val="26"/>
                        </w:rPr>
                        <w:t>Ans:- Output Will be 67,99.</w:t>
                      </w:r>
                    </w:p>
                    <w:p w14:paraId="1FA65A1B" w14:textId="77777777" w:rsidR="00E21383" w:rsidRPr="000E60C8" w:rsidRDefault="00E21383" w:rsidP="00E21383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0E60C8">
                        <w:rPr>
                          <w:sz w:val="26"/>
                          <w:szCs w:val="26"/>
                        </w:rPr>
                        <w:t>because actual argument of y is char is ‘ c ’but it in function decleration formal argument is int. so character ‘ c ’ is convert into int by ASCII value then ASCII Value of ‘ c ’ is 99 therefore it print 99.</w:t>
                      </w:r>
                    </w:p>
                    <w:p w14:paraId="23D6F2E3" w14:textId="0E62E9D8" w:rsidR="00E21383" w:rsidRDefault="00E21383"/>
                  </w:txbxContent>
                </v:textbox>
                <w10:wrap type="tight" anchorx="margin"/>
              </v:shape>
            </w:pict>
          </mc:Fallback>
        </mc:AlternateContent>
      </w:r>
      <w:r w:rsidR="006859A4" w:rsidRPr="006859A4">
        <w:rPr>
          <w:b/>
          <w:bCs/>
          <w:noProof/>
          <w:sz w:val="24"/>
          <w:szCs w:val="24"/>
        </w:rPr>
        <w:drawing>
          <wp:inline distT="0" distB="0" distL="0" distR="0" wp14:anchorId="6DA465C2" wp14:editId="2C97A062">
            <wp:extent cx="1720726" cy="254317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806" cy="255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91D20" w14:textId="0C057AC7" w:rsidR="000C2B5B" w:rsidRDefault="000C2B5B" w:rsidP="00907AFD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6720" behindDoc="1" locked="0" layoutInCell="1" allowOverlap="1" wp14:anchorId="0BE9CFDC" wp14:editId="49BC7D9E">
                <wp:simplePos x="0" y="0"/>
                <wp:positionH relativeFrom="margin">
                  <wp:align>center</wp:align>
                </wp:positionH>
                <wp:positionV relativeFrom="paragraph">
                  <wp:posOffset>18415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8" name="Straight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5C53FB" id="Straight Connector 228" o:spid="_x0000_s1026" style="position:absolute;z-index:-251509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.45pt" to="526.5pt,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703720">
        <w:rPr>
          <w:b/>
          <w:bCs/>
          <w:sz w:val="24"/>
          <w:szCs w:val="24"/>
        </w:rPr>
        <w:t>Q13.</w:t>
      </w:r>
    </w:p>
    <w:p w14:paraId="4E313C7D" w14:textId="5F045E1B" w:rsidR="002114CF" w:rsidRDefault="002114CF" w:rsidP="00907AFD">
      <w:pPr>
        <w:rPr>
          <w:b/>
          <w:bCs/>
          <w:sz w:val="24"/>
          <w:szCs w:val="24"/>
        </w:rPr>
      </w:pPr>
      <w:r w:rsidRPr="002114CF">
        <w:rPr>
          <w:b/>
          <w:bCs/>
          <w:noProof/>
          <w:sz w:val="24"/>
          <w:szCs w:val="24"/>
        </w:rPr>
        <w:drawing>
          <wp:inline distT="0" distB="0" distL="0" distR="0" wp14:anchorId="2CB748C8" wp14:editId="68E6C7CB">
            <wp:extent cx="3239228" cy="218122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793" cy="218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3827E" w14:textId="2C10862B" w:rsidR="0044478C" w:rsidRDefault="0044478C" w:rsidP="00907AFD">
      <w:pPr>
        <w:rPr>
          <w:b/>
          <w:bCs/>
          <w:sz w:val="24"/>
          <w:szCs w:val="24"/>
        </w:rPr>
      </w:pPr>
      <w:r w:rsidRPr="0044478C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12864" behindDoc="1" locked="0" layoutInCell="1" allowOverlap="1" wp14:anchorId="4F8DADCA" wp14:editId="5700CFEE">
                <wp:simplePos x="0" y="0"/>
                <wp:positionH relativeFrom="margin">
                  <wp:align>left</wp:align>
                </wp:positionH>
                <wp:positionV relativeFrom="paragraph">
                  <wp:posOffset>81915</wp:posOffset>
                </wp:positionV>
                <wp:extent cx="4143375" cy="361950"/>
                <wp:effectExtent l="0" t="0" r="28575" b="19050"/>
                <wp:wrapTight wrapText="bothSides">
                  <wp:wrapPolygon edited="0">
                    <wp:start x="0" y="0"/>
                    <wp:lineTo x="0" y="21600"/>
                    <wp:lineTo x="21650" y="21600"/>
                    <wp:lineTo x="21650" y="0"/>
                    <wp:lineTo x="0" y="0"/>
                  </wp:wrapPolygon>
                </wp:wrapTight>
                <wp:docPr id="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33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02638E" w14:textId="6A9AA6EB" w:rsidR="0044478C" w:rsidRPr="00E8401D" w:rsidRDefault="0044478C" w:rsidP="0044478C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E8401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Ans:- function call f(1) return 7.</w:t>
                            </w:r>
                          </w:p>
                          <w:p w14:paraId="64D5C081" w14:textId="0811D3ED" w:rsidR="0044478C" w:rsidRDefault="0044478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DADCA" id="_x0000_s1054" type="#_x0000_t202" style="position:absolute;margin-left:0;margin-top:6.45pt;width:326.25pt;height:28.5pt;z-index:-2515036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" strokecolor="white [3212]">
                <v:textbox>
                  <w:txbxContent>
                    <w:p w14:paraId="3002638E" w14:textId="6A9AA6EB" w:rsidR="0044478C" w:rsidRPr="00E8401D" w:rsidRDefault="0044478C" w:rsidP="0044478C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E8401D">
                        <w:rPr>
                          <w:b/>
                          <w:bCs/>
                          <w:sz w:val="26"/>
                          <w:szCs w:val="26"/>
                        </w:rPr>
                        <w:t>Ans:- function call f(1) return 7.</w:t>
                      </w:r>
                    </w:p>
                    <w:p w14:paraId="64D5C081" w14:textId="0811D3ED" w:rsidR="0044478C" w:rsidRDefault="0044478C"/>
                  </w:txbxContent>
                </v:textbox>
                <w10:wrap type="tight" anchorx="margin"/>
              </v:shape>
            </w:pict>
          </mc:Fallback>
        </mc:AlternateContent>
      </w:r>
    </w:p>
    <w:p w14:paraId="07D663F2" w14:textId="0FE05459" w:rsidR="0044478C" w:rsidRDefault="0044478C" w:rsidP="00907AFD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0816" behindDoc="1" locked="0" layoutInCell="1" allowOverlap="1" wp14:anchorId="0D675394" wp14:editId="10BDA8C9">
                <wp:simplePos x="0" y="0"/>
                <wp:positionH relativeFrom="margin">
                  <wp:align>center</wp:align>
                </wp:positionH>
                <wp:positionV relativeFrom="paragraph">
                  <wp:posOffset>304800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1" name="Straight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6FEB50" id="Straight Connector 231" o:spid="_x0000_s1026" style="position:absolute;z-index:-2515056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4pt" to="526.5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</w:p>
    <w:p w14:paraId="3962C065" w14:textId="594FF5DF" w:rsidR="0044478C" w:rsidRDefault="0044478C" w:rsidP="00907AF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Q14.</w:t>
      </w:r>
    </w:p>
    <w:p w14:paraId="6B985B48" w14:textId="2B26F759" w:rsidR="0044478C" w:rsidRDefault="00E8401D" w:rsidP="00907AFD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6960" behindDoc="1" locked="0" layoutInCell="1" allowOverlap="1" wp14:anchorId="1DCB6F0C" wp14:editId="10EBDAC4">
                <wp:simplePos x="0" y="0"/>
                <wp:positionH relativeFrom="margin">
                  <wp:align>center</wp:align>
                </wp:positionH>
                <wp:positionV relativeFrom="paragraph">
                  <wp:posOffset>4095750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5" name="Straight Connector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56E8DF" id="Straight Connector 235" o:spid="_x0000_s1026" style="position:absolute;z-index:-25149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22.5pt" to="526.5pt,3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NrlXnjbAAAACQEAAA8AAAAAAAAA&#10;AAAAAAAAIQQAAGRycy9kb3ducmV2LnhtbFBLBQYAAAAABAAEAPMAAAAp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Pr="00E8401D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14912" behindDoc="1" locked="0" layoutInCell="1" allowOverlap="1" wp14:anchorId="5E57CCB9" wp14:editId="6822B98F">
                <wp:simplePos x="0" y="0"/>
                <wp:positionH relativeFrom="margin">
                  <wp:align>left</wp:align>
                </wp:positionH>
                <wp:positionV relativeFrom="paragraph">
                  <wp:posOffset>3260725</wp:posOffset>
                </wp:positionV>
                <wp:extent cx="6477000" cy="581025"/>
                <wp:effectExtent l="0" t="0" r="19050" b="28575"/>
                <wp:wrapTight wrapText="bothSides">
                  <wp:wrapPolygon edited="0">
                    <wp:start x="0" y="0"/>
                    <wp:lineTo x="0" y="21954"/>
                    <wp:lineTo x="21600" y="21954"/>
                    <wp:lineTo x="21600" y="0"/>
                    <wp:lineTo x="0" y="0"/>
                  </wp:wrapPolygon>
                </wp:wrapTight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0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01ECC9" w14:textId="1D7BB039" w:rsidR="00E8401D" w:rsidRPr="00E8401D" w:rsidRDefault="00E8401D" w:rsidP="00E8401D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E8401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Ans:- “ Hi ” will be print 0 times.</w:t>
                            </w:r>
                          </w:p>
                          <w:p w14:paraId="12E58AAD" w14:textId="77777777" w:rsidR="00E8401D" w:rsidRPr="00E8401D" w:rsidRDefault="00E8401D" w:rsidP="00E8401D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E8401D">
                              <w:rPr>
                                <w:sz w:val="26"/>
                                <w:szCs w:val="26"/>
                              </w:rPr>
                              <w:t>because default value of is 0. so while loop is not executed and function can’t called.</w:t>
                            </w:r>
                          </w:p>
                          <w:p w14:paraId="3EF4829C" w14:textId="47641C38" w:rsidR="00E8401D" w:rsidRDefault="00E8401D"/>
                          <w:p w14:paraId="669B70D9" w14:textId="77777777" w:rsidR="00E8401D" w:rsidRDefault="00E8401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7CCB9" id="_x0000_s1055" type="#_x0000_t202" style="position:absolute;margin-left:0;margin-top:256.75pt;width:510pt;height:45.75pt;z-index:-2515015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" strokecolor="white [3212]">
                <v:textbox>
                  <w:txbxContent>
                    <w:p w14:paraId="0601ECC9" w14:textId="1D7BB039" w:rsidR="00E8401D" w:rsidRPr="00E8401D" w:rsidRDefault="00E8401D" w:rsidP="00E8401D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E8401D">
                        <w:rPr>
                          <w:b/>
                          <w:bCs/>
                          <w:sz w:val="26"/>
                          <w:szCs w:val="26"/>
                        </w:rPr>
                        <w:t>Ans:- “ Hi ” will be print 0 times.</w:t>
                      </w:r>
                    </w:p>
                    <w:p w14:paraId="12E58AAD" w14:textId="77777777" w:rsidR="00E8401D" w:rsidRPr="00E8401D" w:rsidRDefault="00E8401D" w:rsidP="00E8401D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E8401D">
                        <w:rPr>
                          <w:sz w:val="26"/>
                          <w:szCs w:val="26"/>
                        </w:rPr>
                        <w:t>because default value of is 0. so while loop is not executed and function can’t called.</w:t>
                      </w:r>
                    </w:p>
                    <w:p w14:paraId="3EF4829C" w14:textId="47641C38" w:rsidR="00E8401D" w:rsidRDefault="00E8401D"/>
                    <w:p w14:paraId="669B70D9" w14:textId="77777777" w:rsidR="00E8401D" w:rsidRDefault="00E8401D"/>
                  </w:txbxContent>
                </v:textbox>
                <w10:wrap type="tight" anchorx="margin"/>
              </v:shape>
            </w:pict>
          </mc:Fallback>
        </mc:AlternateContent>
      </w:r>
      <w:r w:rsidR="0044478C" w:rsidRPr="0044478C">
        <w:rPr>
          <w:b/>
          <w:bCs/>
          <w:noProof/>
          <w:sz w:val="24"/>
          <w:szCs w:val="24"/>
        </w:rPr>
        <w:drawing>
          <wp:inline distT="0" distB="0" distL="0" distR="0" wp14:anchorId="1F1C5F28" wp14:editId="5B2A8F54">
            <wp:extent cx="3661518" cy="305752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629" cy="306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B55D8" w14:textId="44FCBF33" w:rsidR="00703720" w:rsidRDefault="00E8401D" w:rsidP="00907AFD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4747185E" wp14:editId="4E6C1113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6" name="Straight Connector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638D45" id="Straight Connector 236" o:spid="_x0000_s1026" style="position:absolute;z-index:-251497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0" to="526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>
        <w:rPr>
          <w:b/>
          <w:bCs/>
          <w:sz w:val="24"/>
          <w:szCs w:val="24"/>
        </w:rPr>
        <w:t>Q15.</w:t>
      </w:r>
    </w:p>
    <w:p w14:paraId="2F3FCE56" w14:textId="22BFA947" w:rsidR="00E8401D" w:rsidRDefault="003E6AAF" w:rsidP="00907AFD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104" behindDoc="1" locked="0" layoutInCell="1" allowOverlap="1" wp14:anchorId="6EF9BECD" wp14:editId="5BE2173E">
                <wp:simplePos x="0" y="0"/>
                <wp:positionH relativeFrom="margin">
                  <wp:posOffset>-361950</wp:posOffset>
                </wp:positionH>
                <wp:positionV relativeFrom="paragraph">
                  <wp:posOffset>4434205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9" name="Straight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ACE5AC" id="Straight Connector 239" o:spid="_x0000_s1026" style="position:absolute;z-index:-25149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8.5pt,349.15pt" to="498pt,34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Pr="003E6AAF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1CA9D32E" wp14:editId="40D15701">
                <wp:simplePos x="0" y="0"/>
                <wp:positionH relativeFrom="margin">
                  <wp:align>left</wp:align>
                </wp:positionH>
                <wp:positionV relativeFrom="paragraph">
                  <wp:posOffset>3569970</wp:posOffset>
                </wp:positionV>
                <wp:extent cx="6219825" cy="838200"/>
                <wp:effectExtent l="0" t="0" r="28575" b="19050"/>
                <wp:wrapSquare wrapText="bothSides"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9825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B6531D" w14:textId="3EB71DFF" w:rsidR="003E6AAF" w:rsidRPr="003E6AAF" w:rsidRDefault="003E6AAF" w:rsidP="003E6AAF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3E6AAF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Ans:- Output will be 27.08.(Average of age);</w:t>
                            </w:r>
                          </w:p>
                          <w:p w14:paraId="179F607F" w14:textId="77777777" w:rsidR="003E6AAF" w:rsidRPr="003E6AAF" w:rsidRDefault="003E6AAF" w:rsidP="003E6AAF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3E6AAF">
                              <w:rPr>
                                <w:sz w:val="26"/>
                                <w:szCs w:val="26"/>
                              </w:rPr>
                              <w:t>pointer of age passed to function as formal argument and for loop calculate sum of all ages.result calculate average of age and return float result value to function call.</w:t>
                            </w:r>
                          </w:p>
                          <w:p w14:paraId="16CA9629" w14:textId="5811D221" w:rsidR="003E6AAF" w:rsidRDefault="003E6AA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D32E" id="_x0000_s1056" type="#_x0000_t202" style="position:absolute;margin-left:0;margin-top:281.1pt;width:489.75pt;height:66pt;z-index:2518210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" strokecolor="white [3212]">
                <v:textbox>
                  <w:txbxContent>
                    <w:p w14:paraId="32B6531D" w14:textId="3EB71DFF" w:rsidR="003E6AAF" w:rsidRPr="003E6AAF" w:rsidRDefault="003E6AAF" w:rsidP="003E6AAF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3E6AAF">
                        <w:rPr>
                          <w:b/>
                          <w:bCs/>
                          <w:sz w:val="26"/>
                          <w:szCs w:val="26"/>
                        </w:rPr>
                        <w:t>Ans:- Output will be 27.08.(Average of age);</w:t>
                      </w:r>
                    </w:p>
                    <w:p w14:paraId="179F607F" w14:textId="77777777" w:rsidR="003E6AAF" w:rsidRPr="003E6AAF" w:rsidRDefault="003E6AAF" w:rsidP="003E6AAF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3E6AAF">
                        <w:rPr>
                          <w:sz w:val="26"/>
                          <w:szCs w:val="26"/>
                        </w:rPr>
                        <w:t>pointer of age passed to function as formal argument and for loop calculate sum of all ages.result calculate average of age and return float result value to function call.</w:t>
                      </w:r>
                    </w:p>
                    <w:p w14:paraId="16CA9629" w14:textId="5811D221" w:rsidR="003E6AAF" w:rsidRDefault="003E6AAF"/>
                  </w:txbxContent>
                </v:textbox>
                <w10:wrap type="square" anchorx="margin"/>
              </v:shape>
            </w:pict>
          </mc:Fallback>
        </mc:AlternateContent>
      </w:r>
      <w:r w:rsidR="00744835" w:rsidRPr="00744835">
        <w:rPr>
          <w:b/>
          <w:bCs/>
          <w:noProof/>
          <w:sz w:val="24"/>
          <w:szCs w:val="24"/>
        </w:rPr>
        <w:drawing>
          <wp:inline distT="0" distB="0" distL="0" distR="0" wp14:anchorId="377DF1C6" wp14:editId="3A6C41DC">
            <wp:extent cx="2841898" cy="33147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654" cy="333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26287" w14:textId="4551A4C1" w:rsidR="003E6AAF" w:rsidRDefault="003E6AAF" w:rsidP="00907AF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Q16.</w:t>
      </w:r>
    </w:p>
    <w:p w14:paraId="13E450D2" w14:textId="37479164" w:rsidR="00F4781D" w:rsidRDefault="00F4781D" w:rsidP="00907AFD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2605D0A5" wp14:editId="7B0CDB57">
                <wp:simplePos x="0" y="0"/>
                <wp:positionH relativeFrom="margin">
                  <wp:align>center</wp:align>
                </wp:positionH>
                <wp:positionV relativeFrom="paragraph">
                  <wp:posOffset>2752090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2" name="Straight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38E0FD" id="Straight Connector 242" o:spid="_x0000_s1026" style="position:absolute;z-index:-2514892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16.7pt" to="526.5pt,21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J0sNoTbAAAACQEAAA8AAAAAAAAA&#10;AAAAAAAAIQQAAGRycy9kb3ducmV2LnhtbFBLBQYAAAAABAAEAPMAAAAp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3E6AAF" w:rsidRPr="003E6AAF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25152" behindDoc="1" locked="0" layoutInCell="1" allowOverlap="1" wp14:anchorId="283A3F0E" wp14:editId="4B936776">
                <wp:simplePos x="0" y="0"/>
                <wp:positionH relativeFrom="margin">
                  <wp:posOffset>2705100</wp:posOffset>
                </wp:positionH>
                <wp:positionV relativeFrom="paragraph">
                  <wp:posOffset>13970</wp:posOffset>
                </wp:positionV>
                <wp:extent cx="3524250" cy="1404620"/>
                <wp:effectExtent l="0" t="0" r="19050" b="27940"/>
                <wp:wrapTight wrapText="bothSides">
                  <wp:wrapPolygon edited="0">
                    <wp:start x="0" y="0"/>
                    <wp:lineTo x="0" y="21855"/>
                    <wp:lineTo x="21600" y="21855"/>
                    <wp:lineTo x="21600" y="0"/>
                    <wp:lineTo x="0" y="0"/>
                  </wp:wrapPolygon>
                </wp:wrapTight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605BAF" w14:textId="4A03B49C" w:rsidR="003E6AAF" w:rsidRPr="00F4781D" w:rsidRDefault="003E6AAF" w:rsidP="00F4781D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F4781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Ans:- Output will be 10 10 10 10 10.</w:t>
                            </w:r>
                          </w:p>
                          <w:p w14:paraId="0B34A555" w14:textId="1BCAFF5C" w:rsidR="003E6AAF" w:rsidRPr="00F4781D" w:rsidRDefault="003E6AAF" w:rsidP="00F4781D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F4781D">
                              <w:rPr>
                                <w:sz w:val="26"/>
                                <w:szCs w:val="26"/>
                              </w:rPr>
                              <w:t>because for loop execute 5 times (0 to 5)</w:t>
                            </w:r>
                          </w:p>
                          <w:p w14:paraId="55B33DA5" w14:textId="25FA5E4F" w:rsidR="003E6AAF" w:rsidRPr="00F4781D" w:rsidRDefault="00F4781D" w:rsidP="00F4781D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F4781D">
                              <w:rPr>
                                <w:sz w:val="26"/>
                                <w:szCs w:val="26"/>
                              </w:rPr>
                              <w:t>and i is redeclear and initialize in for loop as 10.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3A3F0E" id="_x0000_s1057" type="#_x0000_t202" style="position:absolute;margin-left:213pt;margin-top:1.1pt;width:277.5pt;height:110.6pt;z-index:-251491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" strokecolor="white [3212]">
                <v:textbox style="mso-fit-shape-to-text:t">
                  <w:txbxContent>
                    <w:p w14:paraId="5E605BAF" w14:textId="4A03B49C" w:rsidR="003E6AAF" w:rsidRPr="00F4781D" w:rsidRDefault="003E6AAF" w:rsidP="00F4781D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F4781D">
                        <w:rPr>
                          <w:b/>
                          <w:bCs/>
                          <w:sz w:val="26"/>
                          <w:szCs w:val="26"/>
                        </w:rPr>
                        <w:t>Ans:- Output will be 10 10 10 10 10.</w:t>
                      </w:r>
                    </w:p>
                    <w:p w14:paraId="0B34A555" w14:textId="1BCAFF5C" w:rsidR="003E6AAF" w:rsidRPr="00F4781D" w:rsidRDefault="003E6AAF" w:rsidP="00F4781D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F4781D">
                        <w:rPr>
                          <w:sz w:val="26"/>
                          <w:szCs w:val="26"/>
                        </w:rPr>
                        <w:t>because for loop execute 5 times (0 to 5)</w:t>
                      </w:r>
                    </w:p>
                    <w:p w14:paraId="55B33DA5" w14:textId="25FA5E4F" w:rsidR="003E6AAF" w:rsidRPr="00F4781D" w:rsidRDefault="00F4781D" w:rsidP="00F4781D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F4781D">
                        <w:rPr>
                          <w:sz w:val="26"/>
                          <w:szCs w:val="26"/>
                        </w:rPr>
                        <w:t>and i is redeclear and initialize in for loop as 10.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3E6AAF">
        <w:rPr>
          <w:noProof/>
        </w:rPr>
        <w:drawing>
          <wp:inline distT="0" distB="0" distL="0" distR="0" wp14:anchorId="58D2A47E" wp14:editId="5C0F9BF3">
            <wp:extent cx="1912602" cy="25146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25445" cy="253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BAC" w14:textId="1C3CA731" w:rsidR="00F4781D" w:rsidRDefault="00F4781D" w:rsidP="00907AFD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9248" behindDoc="1" locked="0" layoutInCell="1" allowOverlap="1" wp14:anchorId="58A697CB" wp14:editId="7AFF0484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3" name="Straight Connector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01293C" id="Straight Connector 243" o:spid="_x0000_s1026" style="position:absolute;z-index:-2514872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0" to="526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>
        <w:rPr>
          <w:b/>
          <w:bCs/>
          <w:sz w:val="24"/>
          <w:szCs w:val="24"/>
        </w:rPr>
        <w:t>Q17.</w:t>
      </w:r>
    </w:p>
    <w:p w14:paraId="33C52C73" w14:textId="114EAF81" w:rsidR="00F4781D" w:rsidRDefault="00F4781D" w:rsidP="00907AFD">
      <w:pPr>
        <w:rPr>
          <w:b/>
          <w:bCs/>
          <w:noProof/>
          <w:sz w:val="24"/>
          <w:szCs w:val="24"/>
        </w:rPr>
      </w:pPr>
      <w:r w:rsidRPr="00F4781D">
        <w:rPr>
          <w:b/>
          <w:bCs/>
          <w:noProof/>
          <w:sz w:val="24"/>
          <w:szCs w:val="24"/>
        </w:rPr>
        <w:drawing>
          <wp:inline distT="0" distB="0" distL="0" distR="0" wp14:anchorId="634726B1" wp14:editId="64CB840F">
            <wp:extent cx="3487916" cy="31813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533" cy="31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6311" w14:textId="12AF9A85" w:rsidR="002F0708" w:rsidRPr="002F0708" w:rsidRDefault="007D7DBC" w:rsidP="002F0708">
      <w:pPr>
        <w:rPr>
          <w:sz w:val="24"/>
          <w:szCs w:val="24"/>
        </w:rPr>
      </w:pPr>
      <w:r w:rsidRPr="00533D0E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31296" behindDoc="1" locked="0" layoutInCell="1" allowOverlap="1" wp14:anchorId="5ADD2D9D" wp14:editId="75C78BB2">
                <wp:simplePos x="0" y="0"/>
                <wp:positionH relativeFrom="margin">
                  <wp:align>left</wp:align>
                </wp:positionH>
                <wp:positionV relativeFrom="paragraph">
                  <wp:posOffset>24765</wp:posOffset>
                </wp:positionV>
                <wp:extent cx="5467350" cy="85725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7350" cy="85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EA64A" w14:textId="0E71F53B" w:rsidR="00533D0E" w:rsidRPr="00533D0E" w:rsidRDefault="00533D0E" w:rsidP="00533D0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533D0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Ans:- Function Factorial will be executed 11 time.(due to function recursion)</w:t>
                            </w:r>
                          </w:p>
                          <w:p w14:paraId="43FE1450" w14:textId="77777777" w:rsidR="00533D0E" w:rsidRPr="00533D0E" w:rsidRDefault="00533D0E" w:rsidP="00533D0E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533D0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function factorial call itself 11 times.</w:t>
                            </w:r>
                          </w:p>
                          <w:p w14:paraId="2CACC84A" w14:textId="5225C7E1" w:rsidR="00533D0E" w:rsidRDefault="00533D0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D2D9D" id="_x0000_s1058" type="#_x0000_t202" style="position:absolute;margin-left:0;margin-top:1.95pt;width:430.5pt;height:67.5pt;z-index:-2514851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" strokecolor="white [3212]">
                <v:textbox>
                  <w:txbxContent>
                    <w:p w14:paraId="03BEA64A" w14:textId="0E71F53B" w:rsidR="00533D0E" w:rsidRPr="00533D0E" w:rsidRDefault="00533D0E" w:rsidP="00533D0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533D0E">
                        <w:rPr>
                          <w:b/>
                          <w:bCs/>
                          <w:sz w:val="26"/>
                          <w:szCs w:val="26"/>
                        </w:rPr>
                        <w:t>Ans:- Function Factorial will be executed 11 time.(due to function recursion)</w:t>
                      </w:r>
                    </w:p>
                    <w:p w14:paraId="43FE1450" w14:textId="77777777" w:rsidR="00533D0E" w:rsidRPr="00533D0E" w:rsidRDefault="00533D0E" w:rsidP="00533D0E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533D0E">
                        <w:rPr>
                          <w:b/>
                          <w:bCs/>
                          <w:sz w:val="26"/>
                          <w:szCs w:val="26"/>
                        </w:rPr>
                        <w:t>function factorial call itself 11 times.</w:t>
                      </w:r>
                    </w:p>
                    <w:p w14:paraId="2CACC84A" w14:textId="5225C7E1" w:rsidR="00533D0E" w:rsidRDefault="00533D0E"/>
                  </w:txbxContent>
                </v:textbox>
                <w10:wrap type="tight" anchorx="margin"/>
              </v:shape>
            </w:pict>
          </mc:Fallback>
        </mc:AlternateContent>
      </w:r>
    </w:p>
    <w:p w14:paraId="2EF4C3F3" w14:textId="6C8E65B6" w:rsidR="002F0708" w:rsidRPr="002F0708" w:rsidRDefault="002F0708" w:rsidP="002F0708">
      <w:pPr>
        <w:rPr>
          <w:sz w:val="24"/>
          <w:szCs w:val="24"/>
        </w:rPr>
      </w:pPr>
    </w:p>
    <w:p w14:paraId="5A27CB99" w14:textId="7A8138BD" w:rsidR="002F0708" w:rsidRPr="002F0708" w:rsidRDefault="002F0708" w:rsidP="002F070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46BAB6CA" wp14:editId="76B9EE2B">
                <wp:simplePos x="0" y="0"/>
                <wp:positionH relativeFrom="margin">
                  <wp:align>center</wp:align>
                </wp:positionH>
                <wp:positionV relativeFrom="paragraph">
                  <wp:posOffset>374015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7" name="Straight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A427E8" id="Straight Connector 247" o:spid="_x0000_s1026" style="position:absolute;z-index:-2514831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9.45pt" to="526.5pt,2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</w:p>
    <w:p w14:paraId="4B0F5D68" w14:textId="77777777" w:rsidR="002F0708" w:rsidRDefault="002F0708" w:rsidP="002F0708">
      <w:pPr>
        <w:tabs>
          <w:tab w:val="left" w:pos="1155"/>
        </w:tabs>
        <w:rPr>
          <w:b/>
          <w:bCs/>
          <w:sz w:val="24"/>
          <w:szCs w:val="24"/>
        </w:rPr>
      </w:pPr>
    </w:p>
    <w:p w14:paraId="58BCFCA4" w14:textId="77777777" w:rsidR="002F0708" w:rsidRDefault="002F0708" w:rsidP="002F0708">
      <w:pPr>
        <w:tabs>
          <w:tab w:val="left" w:pos="1155"/>
        </w:tabs>
        <w:rPr>
          <w:b/>
          <w:bCs/>
          <w:sz w:val="24"/>
          <w:szCs w:val="24"/>
        </w:rPr>
      </w:pPr>
    </w:p>
    <w:p w14:paraId="3C3D3073" w14:textId="77777777" w:rsidR="002F0708" w:rsidRDefault="002F0708" w:rsidP="002F0708">
      <w:pPr>
        <w:tabs>
          <w:tab w:val="left" w:pos="1155"/>
        </w:tabs>
        <w:rPr>
          <w:b/>
          <w:bCs/>
          <w:sz w:val="24"/>
          <w:szCs w:val="24"/>
        </w:rPr>
      </w:pPr>
    </w:p>
    <w:p w14:paraId="332C8146" w14:textId="77777777" w:rsidR="002F0708" w:rsidRDefault="002F0708" w:rsidP="002F0708">
      <w:pPr>
        <w:tabs>
          <w:tab w:val="left" w:pos="1155"/>
        </w:tabs>
        <w:rPr>
          <w:b/>
          <w:bCs/>
          <w:sz w:val="24"/>
          <w:szCs w:val="24"/>
        </w:rPr>
      </w:pPr>
    </w:p>
    <w:p w14:paraId="2D7F9CB8" w14:textId="77777777" w:rsidR="002F0708" w:rsidRDefault="002F0708" w:rsidP="002F0708">
      <w:pPr>
        <w:tabs>
          <w:tab w:val="left" w:pos="1155"/>
        </w:tabs>
        <w:rPr>
          <w:b/>
          <w:bCs/>
          <w:sz w:val="24"/>
          <w:szCs w:val="24"/>
        </w:rPr>
      </w:pPr>
    </w:p>
    <w:p w14:paraId="4B52EDB9" w14:textId="77777777" w:rsidR="002F0708" w:rsidRDefault="002F0708" w:rsidP="002F0708">
      <w:pPr>
        <w:tabs>
          <w:tab w:val="left" w:pos="1155"/>
        </w:tabs>
        <w:rPr>
          <w:b/>
          <w:bCs/>
          <w:sz w:val="24"/>
          <w:szCs w:val="24"/>
        </w:rPr>
      </w:pPr>
    </w:p>
    <w:p w14:paraId="2CEA0E98" w14:textId="77777777" w:rsidR="002F0708" w:rsidRDefault="002F0708" w:rsidP="002F0708">
      <w:pPr>
        <w:tabs>
          <w:tab w:val="left" w:pos="1155"/>
        </w:tabs>
        <w:rPr>
          <w:b/>
          <w:bCs/>
          <w:sz w:val="24"/>
          <w:szCs w:val="24"/>
        </w:rPr>
      </w:pPr>
    </w:p>
    <w:p w14:paraId="43662798" w14:textId="77777777" w:rsidR="002F0708" w:rsidRDefault="002F0708" w:rsidP="002F0708">
      <w:pPr>
        <w:tabs>
          <w:tab w:val="left" w:pos="1155"/>
        </w:tabs>
        <w:rPr>
          <w:b/>
          <w:bCs/>
          <w:sz w:val="24"/>
          <w:szCs w:val="24"/>
        </w:rPr>
      </w:pPr>
    </w:p>
    <w:p w14:paraId="31367DFE" w14:textId="77777777" w:rsidR="002F0708" w:rsidRDefault="002F0708" w:rsidP="002F0708">
      <w:pPr>
        <w:tabs>
          <w:tab w:val="left" w:pos="1155"/>
        </w:tabs>
        <w:rPr>
          <w:b/>
          <w:bCs/>
          <w:sz w:val="24"/>
          <w:szCs w:val="24"/>
        </w:rPr>
      </w:pPr>
    </w:p>
    <w:p w14:paraId="2907979E" w14:textId="77777777" w:rsidR="002F0708" w:rsidRDefault="002F0708" w:rsidP="002F0708">
      <w:pPr>
        <w:tabs>
          <w:tab w:val="left" w:pos="1155"/>
        </w:tabs>
        <w:rPr>
          <w:b/>
          <w:bCs/>
          <w:sz w:val="24"/>
          <w:szCs w:val="24"/>
        </w:rPr>
      </w:pPr>
    </w:p>
    <w:p w14:paraId="012B19EE" w14:textId="0960E26D" w:rsidR="002F0708" w:rsidRDefault="00135488" w:rsidP="002F0708">
      <w:pPr>
        <w:tabs>
          <w:tab w:val="left" w:pos="1155"/>
        </w:tabs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37440" behindDoc="1" locked="0" layoutInCell="1" allowOverlap="1" wp14:anchorId="337BE97F" wp14:editId="6F6DCCE2">
                <wp:simplePos x="0" y="0"/>
                <wp:positionH relativeFrom="margin">
                  <wp:align>center</wp:align>
                </wp:positionH>
                <wp:positionV relativeFrom="paragraph">
                  <wp:posOffset>85090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0" name="Straight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435DE9" id="Straight Connector 250" o:spid="_x0000_s1026" style="position:absolute;z-index:-251479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6.7pt" to="526.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2F0708" w:rsidRPr="002F0708">
        <w:rPr>
          <w:b/>
          <w:bCs/>
          <w:sz w:val="24"/>
          <w:szCs w:val="24"/>
        </w:rPr>
        <w:t>Q18.</w:t>
      </w:r>
    </w:p>
    <w:p w14:paraId="040E8AAF" w14:textId="03473264" w:rsidR="002F0708" w:rsidRDefault="00135488" w:rsidP="002F0708">
      <w:pPr>
        <w:tabs>
          <w:tab w:val="left" w:pos="1155"/>
        </w:tabs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9488" behindDoc="1" locked="0" layoutInCell="1" allowOverlap="1" wp14:anchorId="148D154A" wp14:editId="1A8A1077">
                <wp:simplePos x="0" y="0"/>
                <wp:positionH relativeFrom="margin">
                  <wp:align>center</wp:align>
                </wp:positionH>
                <wp:positionV relativeFrom="paragraph">
                  <wp:posOffset>4514215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AD99A0" id="Straight Connector 251" o:spid="_x0000_s1026" style="position:absolute;z-index:-2514769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55.45pt" to="526.5pt,35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PwuexXbAAAACQEAAA8AAAAAAAAA&#10;AAAAAAAAIQQAAGRycy9kb3ducmV2LnhtbFBLBQYAAAAABAAEAPMAAAAp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2F0708" w:rsidRPr="002F0708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35392" behindDoc="1" locked="0" layoutInCell="1" allowOverlap="1" wp14:anchorId="3D296DBE" wp14:editId="70951C26">
                <wp:simplePos x="0" y="0"/>
                <wp:positionH relativeFrom="margin">
                  <wp:align>left</wp:align>
                </wp:positionH>
                <wp:positionV relativeFrom="paragraph">
                  <wp:posOffset>3088005</wp:posOffset>
                </wp:positionV>
                <wp:extent cx="6534150" cy="12192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2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4150" cy="121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1F625" w14:textId="6A4DB212" w:rsidR="002F0708" w:rsidRPr="00921241" w:rsidRDefault="002F0708" w:rsidP="00921241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921241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Ans:- Output will be </w:t>
                            </w:r>
                          </w:p>
                          <w:p w14:paraId="41B53FAC" w14:textId="106556CD" w:rsidR="002F0708" w:rsidRPr="00921241" w:rsidRDefault="002F0708" w:rsidP="00921241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921241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“ Before swapping num1 = 10 num2 = 20 “</w:t>
                            </w:r>
                          </w:p>
                          <w:p w14:paraId="1ABFB51E" w14:textId="7E03F2D1" w:rsidR="002F0708" w:rsidRPr="00921241" w:rsidRDefault="002F0708" w:rsidP="00921241">
                            <w:pPr>
                              <w:spacing w:after="0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921241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“ After swapping num2 = 10 num2 = 20 ”</w:t>
                            </w:r>
                          </w:p>
                          <w:p w14:paraId="226DD47E" w14:textId="16683E20" w:rsidR="00921241" w:rsidRPr="00921241" w:rsidRDefault="00921241" w:rsidP="00921241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921241">
                              <w:rPr>
                                <w:sz w:val="26"/>
                                <w:szCs w:val="26"/>
                              </w:rPr>
                              <w:t>because function swap() call by value it can not changed actual arguments.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921241">
                              <w:rPr>
                                <w:sz w:val="26"/>
                                <w:szCs w:val="26"/>
                              </w:rPr>
                              <w:t>but if we used to call swap() function by call by reference it will be swaping or change the value.</w:t>
                            </w:r>
                          </w:p>
                          <w:p w14:paraId="5A148794" w14:textId="50A9F020" w:rsidR="00921241" w:rsidRPr="00921241" w:rsidRDefault="00921241">
                            <w:r>
                              <w:t xml:space="preserve"> </w:t>
                            </w:r>
                          </w:p>
                          <w:p w14:paraId="2762D205" w14:textId="77777777" w:rsidR="002F0708" w:rsidRDefault="002F070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96DBE" id="_x0000_s1059" type="#_x0000_t202" style="position:absolute;margin-left:0;margin-top:243.15pt;width:514.5pt;height:96pt;z-index:-2514810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" strokecolor="white [3212]">
                <v:textbox>
                  <w:txbxContent>
                    <w:p w14:paraId="2281F625" w14:textId="6A4DB212" w:rsidR="002F0708" w:rsidRPr="00921241" w:rsidRDefault="002F0708" w:rsidP="00921241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921241">
                        <w:rPr>
                          <w:b/>
                          <w:bCs/>
                          <w:sz w:val="26"/>
                          <w:szCs w:val="26"/>
                        </w:rPr>
                        <w:t xml:space="preserve">Ans:- Output will be </w:t>
                      </w:r>
                    </w:p>
                    <w:p w14:paraId="41B53FAC" w14:textId="106556CD" w:rsidR="002F0708" w:rsidRPr="00921241" w:rsidRDefault="002F0708" w:rsidP="00921241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921241">
                        <w:rPr>
                          <w:b/>
                          <w:bCs/>
                          <w:sz w:val="26"/>
                          <w:szCs w:val="26"/>
                        </w:rPr>
                        <w:t>“ Before swapping num1 = 10 num2 = 20 “</w:t>
                      </w:r>
                    </w:p>
                    <w:p w14:paraId="1ABFB51E" w14:textId="7E03F2D1" w:rsidR="002F0708" w:rsidRPr="00921241" w:rsidRDefault="002F0708" w:rsidP="00921241">
                      <w:pPr>
                        <w:spacing w:after="0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921241">
                        <w:rPr>
                          <w:b/>
                          <w:bCs/>
                          <w:sz w:val="26"/>
                          <w:szCs w:val="26"/>
                        </w:rPr>
                        <w:t>“ After swapping num2 = 10 num2 = 20 ”</w:t>
                      </w:r>
                    </w:p>
                    <w:p w14:paraId="226DD47E" w14:textId="16683E20" w:rsidR="00921241" w:rsidRPr="00921241" w:rsidRDefault="00921241" w:rsidP="00921241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921241">
                        <w:rPr>
                          <w:sz w:val="26"/>
                          <w:szCs w:val="26"/>
                        </w:rPr>
                        <w:t>because function swap() call by value it can not changed actual arguments.</w:t>
                      </w:r>
                      <w:r>
                        <w:rPr>
                          <w:sz w:val="26"/>
                          <w:szCs w:val="26"/>
                        </w:rPr>
                        <w:t xml:space="preserve"> </w:t>
                      </w:r>
                      <w:r w:rsidRPr="00921241">
                        <w:rPr>
                          <w:sz w:val="26"/>
                          <w:szCs w:val="26"/>
                        </w:rPr>
                        <w:t>but if we used to call swap() function by call by reference it will be swaping or change the value.</w:t>
                      </w:r>
                    </w:p>
                    <w:p w14:paraId="5A148794" w14:textId="50A9F020" w:rsidR="00921241" w:rsidRPr="00921241" w:rsidRDefault="00921241">
                      <w:r>
                        <w:t xml:space="preserve"> </w:t>
                      </w:r>
                    </w:p>
                    <w:p w14:paraId="2762D205" w14:textId="77777777" w:rsidR="002F0708" w:rsidRDefault="002F0708"/>
                  </w:txbxContent>
                </v:textbox>
                <w10:wrap type="tight" anchorx="margin"/>
              </v:shape>
            </w:pict>
          </mc:Fallback>
        </mc:AlternateContent>
      </w:r>
      <w:r w:rsidR="002F0708" w:rsidRPr="002F0708">
        <w:rPr>
          <w:b/>
          <w:bCs/>
          <w:noProof/>
          <w:sz w:val="24"/>
          <w:szCs w:val="24"/>
        </w:rPr>
        <w:drawing>
          <wp:inline distT="0" distB="0" distL="0" distR="0" wp14:anchorId="067EB3C3" wp14:editId="69446222">
            <wp:extent cx="3643493" cy="280035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963" cy="281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4CA38" w14:textId="0F1624D7" w:rsidR="007D7DBC" w:rsidRDefault="007D7DBC" w:rsidP="002F0708">
      <w:pPr>
        <w:tabs>
          <w:tab w:val="left" w:pos="115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Q19.</w:t>
      </w:r>
    </w:p>
    <w:p w14:paraId="41DBE8EE" w14:textId="1471DF5A" w:rsidR="007D7DBC" w:rsidRDefault="006E2838" w:rsidP="002F0708">
      <w:pPr>
        <w:tabs>
          <w:tab w:val="left" w:pos="1155"/>
        </w:tabs>
        <w:rPr>
          <w:b/>
          <w:bCs/>
          <w:sz w:val="24"/>
          <w:szCs w:val="24"/>
        </w:rPr>
      </w:pPr>
      <w:r w:rsidRPr="006E2838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41536" behindDoc="1" locked="0" layoutInCell="1" allowOverlap="1" wp14:anchorId="198479B8" wp14:editId="0F715BBD">
                <wp:simplePos x="0" y="0"/>
                <wp:positionH relativeFrom="column">
                  <wp:posOffset>85725</wp:posOffset>
                </wp:positionH>
                <wp:positionV relativeFrom="paragraph">
                  <wp:posOffset>1696085</wp:posOffset>
                </wp:positionV>
                <wp:extent cx="2628900" cy="28575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89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DD8AF9" w14:textId="0282D9AD" w:rsidR="006E2838" w:rsidRPr="006E2838" w:rsidRDefault="006E2838" w:rsidP="006E2838">
                            <w:pPr>
                              <w:pStyle w:val="Default"/>
                            </w:pPr>
                            <w:r>
                              <w:t>Q.</w:t>
                            </w:r>
                            <w:r w:rsidRPr="006E2838">
                              <w:t xml:space="preserve">The function func() is used to find…? </w:t>
                            </w:r>
                          </w:p>
                          <w:p w14:paraId="531D030E" w14:textId="1A6EEA5C" w:rsidR="006E2838" w:rsidRDefault="006E283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479B8" id="_x0000_s1060" type="#_x0000_t202" style="position:absolute;margin-left:6.75pt;margin-top:133.55pt;width:207pt;height:22.5pt;z-index:-251474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" strokecolor="white [3212]">
                <v:textbox>
                  <w:txbxContent>
                    <w:p w14:paraId="4BDD8AF9" w14:textId="0282D9AD" w:rsidR="006E2838" w:rsidRPr="006E2838" w:rsidRDefault="006E2838" w:rsidP="006E2838">
                      <w:pPr>
                        <w:pStyle w:val="Default"/>
                      </w:pPr>
                      <w:r>
                        <w:t>Q.</w:t>
                      </w:r>
                      <w:r w:rsidRPr="006E2838">
                        <w:t xml:space="preserve">The function func() is used to find…? </w:t>
                      </w:r>
                    </w:p>
                    <w:p w14:paraId="531D030E" w14:textId="1A6EEA5C" w:rsidR="006E2838" w:rsidRDefault="006E2838"/>
                  </w:txbxContent>
                </v:textbox>
                <w10:wrap type="tight"/>
              </v:shape>
            </w:pict>
          </mc:Fallback>
        </mc:AlternateContent>
      </w:r>
      <w:r w:rsidRPr="006E2838">
        <w:rPr>
          <w:b/>
          <w:bCs/>
          <w:noProof/>
          <w:sz w:val="24"/>
          <w:szCs w:val="24"/>
        </w:rPr>
        <w:drawing>
          <wp:inline distT="0" distB="0" distL="0" distR="0" wp14:anchorId="32D81B05" wp14:editId="3EA31001">
            <wp:extent cx="3203930" cy="151447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823" cy="15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53F58" w14:textId="70E56CEE" w:rsidR="006E2838" w:rsidRDefault="006E2838" w:rsidP="002F0708">
      <w:pPr>
        <w:tabs>
          <w:tab w:val="left" w:pos="1155"/>
        </w:tabs>
        <w:rPr>
          <w:b/>
          <w:bCs/>
          <w:sz w:val="24"/>
          <w:szCs w:val="24"/>
        </w:rPr>
      </w:pPr>
    </w:p>
    <w:p w14:paraId="2C90D150" w14:textId="797B1F27" w:rsidR="006E2838" w:rsidRDefault="008030EB" w:rsidP="002F0708">
      <w:pPr>
        <w:tabs>
          <w:tab w:val="left" w:pos="1155"/>
        </w:tabs>
        <w:rPr>
          <w:b/>
          <w:bCs/>
          <w:sz w:val="24"/>
          <w:szCs w:val="24"/>
        </w:rPr>
      </w:pPr>
      <w:r w:rsidRPr="006E2838">
        <w:rPr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43584" behindDoc="1" locked="0" layoutInCell="1" allowOverlap="1" wp14:anchorId="09FBEA45" wp14:editId="40E9238F">
                <wp:simplePos x="0" y="0"/>
                <wp:positionH relativeFrom="margin">
                  <wp:align>left</wp:align>
                </wp:positionH>
                <wp:positionV relativeFrom="paragraph">
                  <wp:posOffset>236220</wp:posOffset>
                </wp:positionV>
                <wp:extent cx="5543550" cy="1404620"/>
                <wp:effectExtent l="0" t="0" r="19050" b="18415"/>
                <wp:wrapTight wrapText="bothSides">
                  <wp:wrapPolygon edited="0">
                    <wp:start x="0" y="0"/>
                    <wp:lineTo x="0" y="21567"/>
                    <wp:lineTo x="21600" y="21567"/>
                    <wp:lineTo x="21600" y="0"/>
                    <wp:lineTo x="0" y="0"/>
                  </wp:wrapPolygon>
                </wp:wrapTight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3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69844D" w14:textId="4E498CA9" w:rsidR="006E2838" w:rsidRPr="008030EB" w:rsidRDefault="00074CA6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A</w:t>
                            </w:r>
                            <w:r w:rsidR="008030EB" w:rsidRPr="008030EB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ns:- Function of func() is return middle number from three.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FBEA45" id="_x0000_s1061" type="#_x0000_t202" style="position:absolute;margin-left:0;margin-top:18.6pt;width:436.5pt;height:110.6pt;z-index:-25147289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" strokecolor="white [3212]">
                <v:textbox style="mso-fit-shape-to-text:t">
                  <w:txbxContent>
                    <w:p w14:paraId="6E69844D" w14:textId="4E498CA9" w:rsidR="006E2838" w:rsidRPr="008030EB" w:rsidRDefault="00074CA6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A</w:t>
                      </w:r>
                      <w:r w:rsidR="008030EB" w:rsidRPr="008030EB">
                        <w:rPr>
                          <w:b/>
                          <w:bCs/>
                          <w:sz w:val="26"/>
                          <w:szCs w:val="26"/>
                        </w:rPr>
                        <w:t>ns:- Function of func() is return middle number from three.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69F1F48" w14:textId="231DC97D" w:rsidR="006E2838" w:rsidRDefault="008030EB" w:rsidP="002F0708">
      <w:pPr>
        <w:tabs>
          <w:tab w:val="left" w:pos="1155"/>
        </w:tabs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5632" behindDoc="1" locked="0" layoutInCell="1" allowOverlap="1" wp14:anchorId="7B484C5C" wp14:editId="26C28F8D">
                <wp:simplePos x="0" y="0"/>
                <wp:positionH relativeFrom="margin">
                  <wp:align>center</wp:align>
                </wp:positionH>
                <wp:positionV relativeFrom="paragraph">
                  <wp:posOffset>393065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5" name="Straight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AAD709" id="Straight Connector 255" o:spid="_x0000_s1026" style="position:absolute;z-index:-251470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0.95pt" to="526.5pt,3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</w:p>
    <w:p w14:paraId="2BD736D1" w14:textId="53BD69E5" w:rsidR="00E52D43" w:rsidRDefault="00E52D43" w:rsidP="00E52D43">
      <w:pPr>
        <w:pStyle w:val="Heading3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1776" behindDoc="1" locked="0" layoutInCell="1" allowOverlap="1" wp14:anchorId="411E5CED" wp14:editId="5D2D4A73">
                <wp:simplePos x="0" y="0"/>
                <wp:positionH relativeFrom="margin">
                  <wp:align>center</wp:align>
                </wp:positionH>
                <wp:positionV relativeFrom="paragraph">
                  <wp:posOffset>76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8" name="Straight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CC51AD" id="Straight Connector 268" o:spid="_x0000_s1026" style="position:absolute;z-index:-251464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0" to="526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Pr="00E52D43">
        <w:rPr>
          <w:b/>
          <w:bCs/>
        </w:rPr>
        <w:t>Day8</w:t>
      </w:r>
    </w:p>
    <w:p w14:paraId="3F63CFAF" w14:textId="29CE1867" w:rsidR="00E52D43" w:rsidRDefault="00E52D43" w:rsidP="00E52D43">
      <w:r w:rsidRPr="00E52D43">
        <w:rPr>
          <w:b/>
          <w:bCs/>
        </w:rPr>
        <w:t>Q1.</w:t>
      </w:r>
      <w:r w:rsidRPr="00E52D43">
        <w:t xml:space="preserve"> </w:t>
      </w:r>
      <w:r>
        <w:rPr>
          <w:noProof/>
        </w:rPr>
        <w:drawing>
          <wp:inline distT="0" distB="0" distL="0" distR="0" wp14:anchorId="550DE888" wp14:editId="747AE5C8">
            <wp:extent cx="5943600" cy="334073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AECE0" w14:textId="355C3480" w:rsidR="00E52D43" w:rsidRDefault="00E52D43" w:rsidP="00E52D43">
      <w:pPr>
        <w:rPr>
          <w:b/>
          <w:bCs/>
        </w:rPr>
      </w:pPr>
      <w:r w:rsidRPr="00E52D43">
        <w:rPr>
          <w:b/>
          <w:bCs/>
        </w:rPr>
        <w:t>Q2.</w:t>
      </w:r>
    </w:p>
    <w:p w14:paraId="2D56D005" w14:textId="391E24F7" w:rsidR="00E52D43" w:rsidRDefault="00E52D43" w:rsidP="00E52D43">
      <w:pPr>
        <w:rPr>
          <w:b/>
          <w:bCs/>
        </w:rPr>
      </w:pPr>
      <w:r>
        <w:rPr>
          <w:noProof/>
        </w:rPr>
        <w:drawing>
          <wp:inline distT="0" distB="0" distL="0" distR="0" wp14:anchorId="3247211E" wp14:editId="298A48F8">
            <wp:extent cx="5943600" cy="334073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CED86" w14:textId="2D8DFB37" w:rsidR="00E52D43" w:rsidRDefault="00E52D43" w:rsidP="00E52D43">
      <w:pPr>
        <w:rPr>
          <w:b/>
          <w:bCs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3AEB33DD" wp14:editId="3A8FC567">
                <wp:simplePos x="0" y="0"/>
                <wp:positionH relativeFrom="margin">
                  <wp:align>center</wp:align>
                </wp:positionH>
                <wp:positionV relativeFrom="paragraph">
                  <wp:posOffset>259105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9" name="Straight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E21C7B" id="Straight Connector 269" o:spid="_x0000_s1026" style="position:absolute;z-index:-251462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0.4pt" to="526.5pt,2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</w:p>
    <w:p w14:paraId="250B2F64" w14:textId="0EABD956" w:rsidR="00E52D43" w:rsidRDefault="002C03DF" w:rsidP="00E52D43">
      <w:pPr>
        <w:rPr>
          <w:b/>
          <w:bCs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5872" behindDoc="1" locked="0" layoutInCell="1" allowOverlap="1" wp14:anchorId="3E4FCCA3" wp14:editId="71BD6CD7">
                <wp:simplePos x="0" y="0"/>
                <wp:positionH relativeFrom="margin">
                  <wp:align>center</wp:align>
                </wp:positionH>
                <wp:positionV relativeFrom="paragraph">
                  <wp:posOffset>26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0" name="Straight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B753E1" id="Straight Connector 270" o:spid="_x0000_s1026" style="position:absolute;z-index:-2514606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0" to="526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E52D43">
        <w:rPr>
          <w:b/>
          <w:bCs/>
        </w:rPr>
        <w:t>Q3.</w:t>
      </w:r>
      <w:r w:rsidR="00E52D43" w:rsidRPr="00E52D43">
        <w:rPr>
          <w:noProof/>
          <w:sz w:val="24"/>
          <w:szCs w:val="24"/>
        </w:rPr>
        <w:t xml:space="preserve"> </w:t>
      </w:r>
    </w:p>
    <w:p w14:paraId="46F938E4" w14:textId="7A084581" w:rsidR="00E52D43" w:rsidRPr="00E52D43" w:rsidRDefault="00E52D43" w:rsidP="00E52D43">
      <w:pPr>
        <w:rPr>
          <w:b/>
          <w:bCs/>
        </w:rPr>
      </w:pPr>
      <w:r>
        <w:rPr>
          <w:noProof/>
        </w:rPr>
        <w:drawing>
          <wp:inline distT="0" distB="0" distL="0" distR="0" wp14:anchorId="7CA9EF37" wp14:editId="24314E76">
            <wp:extent cx="5943600" cy="334073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70E9E" w14:textId="77777777" w:rsidR="00E52D43" w:rsidRDefault="00E52D43" w:rsidP="003179BB">
      <w:pPr>
        <w:pStyle w:val="Heading3"/>
        <w:rPr>
          <w:b/>
          <w:bCs/>
        </w:rPr>
      </w:pPr>
    </w:p>
    <w:p w14:paraId="2FDAE5EF" w14:textId="0D4F3D15" w:rsidR="006E2838" w:rsidRDefault="003179BB" w:rsidP="003179BB">
      <w:pPr>
        <w:pStyle w:val="Heading3"/>
        <w:rPr>
          <w:b/>
          <w:bCs/>
        </w:rPr>
      </w:pPr>
      <w:r w:rsidRPr="003179BB">
        <w:rPr>
          <w:b/>
          <w:bCs/>
        </w:rPr>
        <w:t>Day9</w:t>
      </w:r>
    </w:p>
    <w:p w14:paraId="447636A8" w14:textId="393DC150" w:rsidR="003179BB" w:rsidRDefault="003179BB" w:rsidP="003179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Q1.</w:t>
      </w:r>
    </w:p>
    <w:p w14:paraId="112DDA47" w14:textId="3637B4FA" w:rsidR="003179BB" w:rsidRDefault="002C03DF" w:rsidP="003179BB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7920" behindDoc="1" locked="0" layoutInCell="1" allowOverlap="1" wp14:anchorId="687D2CC6" wp14:editId="1226A1A1">
                <wp:simplePos x="0" y="0"/>
                <wp:positionH relativeFrom="margin">
                  <wp:align>center</wp:align>
                </wp:positionH>
                <wp:positionV relativeFrom="paragraph">
                  <wp:posOffset>3386404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1" name="Straight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E237CC" id="Straight Connector 271" o:spid="_x0000_s1026" style="position:absolute;z-index:-251458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66.65pt" to="526.5pt,26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3179BB">
        <w:rPr>
          <w:noProof/>
        </w:rPr>
        <w:drawing>
          <wp:inline distT="0" distB="0" distL="0" distR="0" wp14:anchorId="617AA717" wp14:editId="379A7F54">
            <wp:extent cx="5943600" cy="334073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E4D9" w14:textId="14EB09E0" w:rsidR="003179BB" w:rsidRDefault="002C03DF" w:rsidP="003179BB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56D31A56" wp14:editId="17E68236">
                <wp:simplePos x="0" y="0"/>
                <wp:positionH relativeFrom="margin">
                  <wp:align>center</wp:align>
                </wp:positionH>
                <wp:positionV relativeFrom="paragraph">
                  <wp:posOffset>406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2" name="Straight Connector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75D744" id="Straight Connector 272" o:spid="_x0000_s1026" style="position:absolute;z-index:-251456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.05pt" to="526.5pt,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3179BB">
        <w:rPr>
          <w:b/>
          <w:bCs/>
          <w:sz w:val="24"/>
          <w:szCs w:val="24"/>
        </w:rPr>
        <w:t>Q2.</w:t>
      </w:r>
      <w:r w:rsidRPr="002C03DF">
        <w:rPr>
          <w:noProof/>
          <w:sz w:val="24"/>
          <w:szCs w:val="24"/>
        </w:rPr>
        <w:t xml:space="preserve"> </w:t>
      </w:r>
    </w:p>
    <w:p w14:paraId="27002B93" w14:textId="2DA0BFBC" w:rsidR="003179BB" w:rsidRDefault="003179BB" w:rsidP="003179B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3C2854" wp14:editId="3F4AA4CA">
            <wp:extent cx="5943600" cy="334073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86DC9" w14:textId="6427463D" w:rsidR="003179BB" w:rsidRDefault="003179BB" w:rsidP="003179BB">
      <w:pPr>
        <w:rPr>
          <w:b/>
          <w:bCs/>
          <w:sz w:val="24"/>
          <w:szCs w:val="24"/>
        </w:rPr>
      </w:pPr>
    </w:p>
    <w:p w14:paraId="51BE7B82" w14:textId="5329C624" w:rsidR="003179BB" w:rsidRDefault="003179BB" w:rsidP="003179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Q3.</w:t>
      </w:r>
    </w:p>
    <w:p w14:paraId="54A60AA3" w14:textId="5EFF787B" w:rsidR="003179BB" w:rsidRDefault="002C03DF" w:rsidP="003179BB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79348A30" wp14:editId="09BDE120">
                <wp:simplePos x="0" y="0"/>
                <wp:positionH relativeFrom="margin">
                  <wp:align>center</wp:align>
                </wp:positionH>
                <wp:positionV relativeFrom="paragraph">
                  <wp:posOffset>3474441</wp:posOffset>
                </wp:positionV>
                <wp:extent cx="6686550" cy="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3" name="Straight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6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A21F96" id="Straight Connector 273" o:spid="_x0000_s1026" style="position:absolute;z-index:-251454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73.6pt" to="526.5pt,27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" strokecolor="#2f5496 [2404]" strokeweight=".5pt">
                <v:stroke joinstyle="miter"/>
                <w10:wrap type="tight" anchorx="margin"/>
              </v:line>
            </w:pict>
          </mc:Fallback>
        </mc:AlternateContent>
      </w:r>
      <w:r w:rsidR="003179BB">
        <w:rPr>
          <w:noProof/>
        </w:rPr>
        <w:drawing>
          <wp:inline distT="0" distB="0" distL="0" distR="0" wp14:anchorId="4AF37295" wp14:editId="1883119E">
            <wp:extent cx="5943600" cy="334073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267F" w14:textId="6828FC02" w:rsidR="003179BB" w:rsidRDefault="003179BB" w:rsidP="003179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Q4.</w:t>
      </w:r>
    </w:p>
    <w:p w14:paraId="0758D9AF" w14:textId="57FF1F04" w:rsidR="003179BB" w:rsidRDefault="003179BB" w:rsidP="003179B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307491" wp14:editId="7E92922F">
            <wp:extent cx="5943600" cy="334073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7AEA" w14:textId="41433E0E" w:rsidR="003179BB" w:rsidRDefault="003179BB" w:rsidP="003179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Q5</w:t>
      </w:r>
    </w:p>
    <w:p w14:paraId="4BB0697D" w14:textId="045953DB" w:rsidR="003179BB" w:rsidRDefault="003179BB" w:rsidP="003179B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C1152C" wp14:editId="2E2CB645">
            <wp:extent cx="5943600" cy="334073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BD70A" w14:textId="14040523" w:rsidR="003179BB" w:rsidRDefault="003179BB" w:rsidP="003179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Q6.</w:t>
      </w:r>
    </w:p>
    <w:p w14:paraId="7945CFED" w14:textId="4EDF24BF" w:rsidR="003179BB" w:rsidRDefault="003179BB" w:rsidP="003179BB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40656F" wp14:editId="4B386DF5">
            <wp:extent cx="5943600" cy="334073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0051D" w14:textId="49637984" w:rsidR="003179BB" w:rsidRDefault="003179BB" w:rsidP="003179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Q7.</w:t>
      </w:r>
    </w:p>
    <w:p w14:paraId="08399E4A" w14:textId="6079EFD7" w:rsidR="003179BB" w:rsidRDefault="003179BB" w:rsidP="003179B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B83854" wp14:editId="4B9CFBEF">
            <wp:extent cx="5943600" cy="334073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2FA26" w14:textId="57DAAC71" w:rsidR="003179BB" w:rsidRDefault="003179BB" w:rsidP="003179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Q8.</w:t>
      </w:r>
    </w:p>
    <w:p w14:paraId="7B16432A" w14:textId="18602063" w:rsidR="003179BB" w:rsidRDefault="003179BB" w:rsidP="003179BB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8D593E" wp14:editId="720DD98E">
            <wp:extent cx="5943600" cy="334073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1D280" w14:textId="3AEAF97F" w:rsidR="003179BB" w:rsidRDefault="003179BB" w:rsidP="003179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Q9.</w:t>
      </w:r>
    </w:p>
    <w:p w14:paraId="4069E464" w14:textId="1A793B6A" w:rsidR="003179BB" w:rsidRDefault="003179BB" w:rsidP="003179B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AFFED4" wp14:editId="3EF55066">
            <wp:extent cx="5943600" cy="334073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5A3A" w14:textId="0FCDD8BF" w:rsidR="003179BB" w:rsidRDefault="003179BB" w:rsidP="003179BB">
      <w:pPr>
        <w:rPr>
          <w:b/>
          <w:bCs/>
          <w:sz w:val="24"/>
          <w:szCs w:val="24"/>
        </w:rPr>
      </w:pPr>
    </w:p>
    <w:p w14:paraId="6700C89D" w14:textId="241D15D7" w:rsidR="00863DD0" w:rsidRDefault="00863DD0" w:rsidP="003179BB">
      <w:pPr>
        <w:rPr>
          <w:b/>
          <w:bCs/>
          <w:sz w:val="24"/>
          <w:szCs w:val="24"/>
        </w:rPr>
      </w:pPr>
    </w:p>
    <w:p w14:paraId="0ADB94AD" w14:textId="24E373D6" w:rsidR="00863DD0" w:rsidRDefault="00863DD0" w:rsidP="003179BB">
      <w:pPr>
        <w:rPr>
          <w:b/>
          <w:bCs/>
          <w:sz w:val="24"/>
          <w:szCs w:val="24"/>
        </w:rPr>
      </w:pPr>
    </w:p>
    <w:p w14:paraId="0E2F81BE" w14:textId="42258B60" w:rsidR="00863DD0" w:rsidRDefault="007742C7" w:rsidP="00BE52E0">
      <w:pPr>
        <w:pStyle w:val="NoSpacing"/>
        <w:rPr>
          <w:b/>
          <w:bCs/>
        </w:rPr>
      </w:pPr>
      <w:r w:rsidRPr="00863DD0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64064" behindDoc="1" locked="0" layoutInCell="1" allowOverlap="1" wp14:anchorId="6F3853AE" wp14:editId="0E89C2FA">
                <wp:simplePos x="0" y="0"/>
                <wp:positionH relativeFrom="column">
                  <wp:posOffset>-387985</wp:posOffset>
                </wp:positionH>
                <wp:positionV relativeFrom="paragraph">
                  <wp:posOffset>407670</wp:posOffset>
                </wp:positionV>
                <wp:extent cx="6824345" cy="7263765"/>
                <wp:effectExtent l="0" t="0" r="14605" b="13335"/>
                <wp:wrapTight wrapText="bothSides">
                  <wp:wrapPolygon edited="0">
                    <wp:start x="0" y="0"/>
                    <wp:lineTo x="0" y="21583"/>
                    <wp:lineTo x="21586" y="21583"/>
                    <wp:lineTo x="21586" y="0"/>
                    <wp:lineTo x="0" y="0"/>
                  </wp:wrapPolygon>
                </wp:wrapTight>
                <wp:docPr id="2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24345" cy="7263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EECEDF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6A9955"/>
                                <w:sz w:val="24"/>
                                <w:szCs w:val="24"/>
                                <w:lang w:bidi="hi-IN"/>
                              </w:rPr>
                              <w:t>/*1. Write a simple structure called student containing fields</w:t>
                            </w:r>
                          </w:p>
                          <w:p w14:paraId="5C833214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6A9955"/>
                                <w:sz w:val="24"/>
                                <w:szCs w:val="24"/>
                                <w:lang w:bidi="hi-IN"/>
                              </w:rPr>
                              <w:t>(int id, char gender and char name[size]; Create a variable of this structure(ex: std1),</w:t>
                            </w:r>
                          </w:p>
                          <w:p w14:paraId="302506C7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6A9955"/>
                                <w:sz w:val="24"/>
                                <w:szCs w:val="24"/>
                                <w:lang w:bidi="hi-IN"/>
                              </w:rPr>
                              <w:t>fill in the fields of this structure variable and</w:t>
                            </w:r>
                          </w:p>
                          <w:p w14:paraId="1781CE25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6A9955"/>
                                <w:sz w:val="24"/>
                                <w:szCs w:val="24"/>
                                <w:lang w:bidi="hi-IN"/>
                              </w:rPr>
                              <w:t>use a pointer to std1 which changes the member values for std1.*/</w:t>
                            </w:r>
                          </w:p>
                          <w:p w14:paraId="69CE30B7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C586C0"/>
                                <w:sz w:val="24"/>
                                <w:szCs w:val="24"/>
                                <w:lang w:bidi="hi-IN"/>
                              </w:rPr>
                              <w:t>#include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&lt;string.h&gt;</w:t>
                            </w:r>
                          </w:p>
                          <w:p w14:paraId="262FBD11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C586C0"/>
                                <w:sz w:val="24"/>
                                <w:szCs w:val="24"/>
                                <w:lang w:bidi="hi-IN"/>
                              </w:rPr>
                              <w:t>#include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&lt;stdio.h&gt;</w:t>
                            </w:r>
                          </w:p>
                          <w:p w14:paraId="1074EDD3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>struct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4EC9B0"/>
                                <w:sz w:val="24"/>
                                <w:szCs w:val="24"/>
                                <w:lang w:bidi="hi-IN"/>
                              </w:rPr>
                              <w:t>student</w:t>
                            </w:r>
                          </w:p>
                          <w:p w14:paraId="70D4776A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{</w:t>
                            </w:r>
                          </w:p>
                          <w:p w14:paraId="21F60D74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>int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id;</w:t>
                            </w:r>
                          </w:p>
                          <w:p w14:paraId="776EDD00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>char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gender;</w:t>
                            </w:r>
                          </w:p>
                          <w:p w14:paraId="73213C3D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>char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name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[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B5CEA8"/>
                                <w:sz w:val="24"/>
                                <w:szCs w:val="24"/>
                                <w:lang w:bidi="hi-IN"/>
                              </w:rPr>
                              <w:t>30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];</w:t>
                            </w:r>
                          </w:p>
                          <w:p w14:paraId="5D10D816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};</w:t>
                            </w:r>
                          </w:p>
                          <w:p w14:paraId="6A3E9B6E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>int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main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()</w:t>
                            </w:r>
                          </w:p>
                          <w:p w14:paraId="7EDDCA30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{</w:t>
                            </w:r>
                          </w:p>
                          <w:p w14:paraId="1DA27D9D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>struct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4EC9B0"/>
                                <w:sz w:val="24"/>
                                <w:szCs w:val="24"/>
                                <w:lang w:bidi="hi-IN"/>
                              </w:rPr>
                              <w:t>student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>*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ptr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;</w:t>
                            </w:r>
                          </w:p>
                          <w:p w14:paraId="7DB9B258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>struct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4EC9B0"/>
                                <w:sz w:val="24"/>
                                <w:szCs w:val="24"/>
                                <w:lang w:bidi="hi-IN"/>
                              </w:rPr>
                              <w:t>student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head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;</w:t>
                            </w:r>
                          </w:p>
                          <w:p w14:paraId="57FBD0A7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    ptr = &amp;head;</w:t>
                            </w:r>
                          </w:p>
                          <w:p w14:paraId="72808C14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>char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str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[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B5CEA8"/>
                                <w:sz w:val="24"/>
                                <w:szCs w:val="24"/>
                                <w:lang w:bidi="hi-IN"/>
                              </w:rPr>
                              <w:t>30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];</w:t>
                            </w:r>
                          </w:p>
                          <w:p w14:paraId="488ACD4E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\t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* Fill the  data of student :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0FF314DC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\t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* Enter The name of student :- 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7B74087F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scanf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"%[^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]s"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, str);</w:t>
                            </w:r>
                          </w:p>
                          <w:p w14:paraId="2D76E267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strcpy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ptr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-&gt;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name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, str);</w:t>
                            </w:r>
                          </w:p>
                          <w:p w14:paraId="44D86368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\t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* Enter The id of student :- 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3C6A6C64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scanf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%d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, &amp;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ptr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-&gt;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id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59CD0979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\t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* Enter gender of student(M/F) :- 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29F15C4C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scanf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 xml:space="preserve">"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%c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, &amp;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ptr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-&gt;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gender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2B6E9452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</w:p>
                          <w:p w14:paraId="4C3CD6EB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\n\t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* Display information:- 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550DDA00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\n\t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 xml:space="preserve">* name of sudent :-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%s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,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ptr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-&gt;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name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0F7109AB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\n\t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 xml:space="preserve">* id of student :-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%d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,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ptr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-&gt;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id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7E8CAC86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\n\t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 xml:space="preserve">* gender of student :-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%c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,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ptr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-&gt;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gender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75C394DA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C586C0"/>
                                <w:sz w:val="24"/>
                                <w:szCs w:val="24"/>
                                <w:lang w:bidi="hi-IN"/>
                              </w:rPr>
                              <w:t>return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B5CEA8"/>
                                <w:sz w:val="24"/>
                                <w:szCs w:val="24"/>
                                <w:lang w:bidi="hi-IN"/>
                              </w:rPr>
                              <w:t>0</w:t>
                            </w: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;</w:t>
                            </w:r>
                          </w:p>
                          <w:p w14:paraId="6B3258EB" w14:textId="77777777" w:rsidR="00863DD0" w:rsidRPr="00863DD0" w:rsidRDefault="00863DD0" w:rsidP="00863DD0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863DD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}</w:t>
                            </w:r>
                          </w:p>
                          <w:p w14:paraId="01213AAF" w14:textId="4F37C53F" w:rsidR="00863DD0" w:rsidRDefault="00863DD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853AE" id="_x0000_s1062" type="#_x0000_t202" style="position:absolute;margin-left:-30.55pt;margin-top:32.1pt;width:537.35pt;height:571.95pt;z-index:-251452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" strokecolor="white [3212]">
                <v:textbox>
                  <w:txbxContent>
                    <w:p w14:paraId="58EECEDF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6A9955"/>
                          <w:sz w:val="24"/>
                          <w:szCs w:val="24"/>
                          <w:lang w:bidi="hi-IN"/>
                        </w:rPr>
                        <w:t>/*1. Write a simple structure called student containing fields</w:t>
                      </w:r>
                    </w:p>
                    <w:p w14:paraId="5C833214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6A9955"/>
                          <w:sz w:val="24"/>
                          <w:szCs w:val="24"/>
                          <w:lang w:bidi="hi-IN"/>
                        </w:rPr>
                        <w:t>(int id, char gender and char name[size]; Create a variable of this structure(ex: std1),</w:t>
                      </w:r>
                    </w:p>
                    <w:p w14:paraId="302506C7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6A9955"/>
                          <w:sz w:val="24"/>
                          <w:szCs w:val="24"/>
                          <w:lang w:bidi="hi-IN"/>
                        </w:rPr>
                        <w:t>fill in the fields of this structure variable and</w:t>
                      </w:r>
                    </w:p>
                    <w:p w14:paraId="1781CE25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6A9955"/>
                          <w:sz w:val="24"/>
                          <w:szCs w:val="24"/>
                          <w:lang w:bidi="hi-IN"/>
                        </w:rPr>
                        <w:t>use a pointer to std1 which changes the member values for std1.*/</w:t>
                      </w:r>
                    </w:p>
                    <w:p w14:paraId="69CE30B7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C586C0"/>
                          <w:sz w:val="24"/>
                          <w:szCs w:val="24"/>
                          <w:lang w:bidi="hi-IN"/>
                        </w:rPr>
                        <w:t>#include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&lt;string.h&gt;</w:t>
                      </w:r>
                    </w:p>
                    <w:p w14:paraId="262FBD11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C586C0"/>
                          <w:sz w:val="24"/>
                          <w:szCs w:val="24"/>
                          <w:lang w:bidi="hi-IN"/>
                        </w:rPr>
                        <w:t>#include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&lt;stdio.h&gt;</w:t>
                      </w:r>
                    </w:p>
                    <w:p w14:paraId="1074EDD3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>struct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4EC9B0"/>
                          <w:sz w:val="24"/>
                          <w:szCs w:val="24"/>
                          <w:lang w:bidi="hi-IN"/>
                        </w:rPr>
                        <w:t>student</w:t>
                      </w:r>
                    </w:p>
                    <w:p w14:paraId="70D4776A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{</w:t>
                      </w:r>
                    </w:p>
                    <w:p w14:paraId="21F60D74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>int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id;</w:t>
                      </w:r>
                    </w:p>
                    <w:p w14:paraId="776EDD00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>char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gender;</w:t>
                      </w:r>
                    </w:p>
                    <w:p w14:paraId="73213C3D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>char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name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[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B5CEA8"/>
                          <w:sz w:val="24"/>
                          <w:szCs w:val="24"/>
                          <w:lang w:bidi="hi-IN"/>
                        </w:rPr>
                        <w:t>30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];</w:t>
                      </w:r>
                    </w:p>
                    <w:p w14:paraId="5D10D816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};</w:t>
                      </w:r>
                    </w:p>
                    <w:p w14:paraId="6A3E9B6E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>int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main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()</w:t>
                      </w:r>
                    </w:p>
                    <w:p w14:paraId="7EDDCA30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{</w:t>
                      </w:r>
                    </w:p>
                    <w:p w14:paraId="1DA27D9D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>struct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4EC9B0"/>
                          <w:sz w:val="24"/>
                          <w:szCs w:val="24"/>
                          <w:lang w:bidi="hi-IN"/>
                        </w:rPr>
                        <w:t>student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>*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ptr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;</w:t>
                      </w:r>
                    </w:p>
                    <w:p w14:paraId="7DB9B258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>struct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4EC9B0"/>
                          <w:sz w:val="24"/>
                          <w:szCs w:val="24"/>
                          <w:lang w:bidi="hi-IN"/>
                        </w:rPr>
                        <w:t>student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head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;</w:t>
                      </w:r>
                    </w:p>
                    <w:p w14:paraId="57FBD0A7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    ptr = &amp;head;</w:t>
                      </w:r>
                    </w:p>
                    <w:p w14:paraId="72808C14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>char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str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[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B5CEA8"/>
                          <w:sz w:val="24"/>
                          <w:szCs w:val="24"/>
                          <w:lang w:bidi="hi-IN"/>
                        </w:rPr>
                        <w:t>30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];</w:t>
                      </w:r>
                    </w:p>
                    <w:p w14:paraId="488ACD4E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\t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* Fill the  data of student :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0FF314DC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\t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* Enter The name of student :- 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7B74087F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scanf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"%[^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]s"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, str);</w:t>
                      </w:r>
                    </w:p>
                    <w:p w14:paraId="2D76E267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strcpy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ptr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-&gt;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name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, str);</w:t>
                      </w:r>
                    </w:p>
                    <w:p w14:paraId="44D86368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\t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* Enter The id of student :- 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3C6A6C64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scanf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%d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, &amp;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ptr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-&gt;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id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59CD0979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\t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* Enter gender of student(M/F) :- 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29F15C4C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scanf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 xml:space="preserve">"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%c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, &amp;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ptr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-&gt;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gender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2B6E9452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</w:p>
                    <w:p w14:paraId="4C3CD6EB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\n\t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* Display information:- 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550DDA00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\n\t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 xml:space="preserve">* name of sudent :-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%s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,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ptr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-&gt;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name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0F7109AB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\n\t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 xml:space="preserve">* id of student :-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%d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,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ptr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-&gt;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id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7E8CAC86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\n\t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 xml:space="preserve">* gender of student :-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%c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,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ptr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-&gt;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gender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75C394DA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C586C0"/>
                          <w:sz w:val="24"/>
                          <w:szCs w:val="24"/>
                          <w:lang w:bidi="hi-IN"/>
                        </w:rPr>
                        <w:t>return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B5CEA8"/>
                          <w:sz w:val="24"/>
                          <w:szCs w:val="24"/>
                          <w:lang w:bidi="hi-IN"/>
                        </w:rPr>
                        <w:t>0</w:t>
                      </w: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;</w:t>
                      </w:r>
                    </w:p>
                    <w:p w14:paraId="6B3258EB" w14:textId="77777777" w:rsidR="00863DD0" w:rsidRPr="00863DD0" w:rsidRDefault="00863DD0" w:rsidP="00863DD0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863DD0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}</w:t>
                      </w:r>
                    </w:p>
                    <w:p w14:paraId="01213AAF" w14:textId="4F37C53F" w:rsidR="00863DD0" w:rsidRDefault="00863DD0"/>
                  </w:txbxContent>
                </v:textbox>
                <w10:wrap type="tight"/>
              </v:shape>
            </w:pict>
          </mc:Fallback>
        </mc:AlternateContent>
      </w:r>
      <w:r w:rsidR="00863DD0" w:rsidRPr="00863DD0">
        <w:rPr>
          <w:b/>
          <w:bCs/>
        </w:rPr>
        <w:t>Day10:</w:t>
      </w:r>
      <w:r w:rsidR="00863DD0">
        <w:rPr>
          <w:b/>
          <w:bCs/>
        </w:rPr>
        <w:t xml:space="preserve"> </w:t>
      </w:r>
      <w:r w:rsidR="00BE52E0">
        <w:rPr>
          <w:b/>
          <w:bCs/>
        </w:rPr>
        <w:t xml:space="preserve">  </w:t>
      </w:r>
      <w:r w:rsidR="00BE52E0" w:rsidRPr="00BE52E0">
        <w:rPr>
          <w:b/>
          <w:bCs/>
        </w:rPr>
        <w:sym w:font="Wingdings" w:char="F0E0"/>
      </w:r>
      <w:r w:rsidR="00BE52E0" w:rsidRPr="00BE52E0">
        <w:rPr>
          <w:b/>
          <w:bCs/>
        </w:rPr>
        <w:t xml:space="preserve">structure </w:t>
      </w:r>
      <w:r w:rsidR="00863DD0" w:rsidRPr="00BE52E0">
        <w:rPr>
          <w:b/>
          <w:bCs/>
        </w:rPr>
        <w:t>Q1.</w:t>
      </w:r>
      <w:r w:rsidR="00863DD0">
        <w:rPr>
          <w:b/>
          <w:bCs/>
        </w:rPr>
        <w:t xml:space="preserve"> </w:t>
      </w:r>
    </w:p>
    <w:p w14:paraId="4CA65E49" w14:textId="1600AB51" w:rsidR="00863DD0" w:rsidRDefault="007742C7" w:rsidP="00863DD0">
      <w:pPr>
        <w:rPr>
          <w:b/>
          <w:bCs/>
        </w:rPr>
      </w:pPr>
      <w:r>
        <w:rPr>
          <w:b/>
          <w:bCs/>
        </w:rPr>
        <w:t xml:space="preserve">Output: </w:t>
      </w:r>
    </w:p>
    <w:p w14:paraId="32ABE4C5" w14:textId="7F8AFC2C" w:rsidR="007742C7" w:rsidRDefault="00A838E6" w:rsidP="00863DD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979451" wp14:editId="5C163A8D">
            <wp:extent cx="5943600" cy="334137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3ACA" w14:textId="369760E1" w:rsidR="006E1AE1" w:rsidRDefault="006E1AE1" w:rsidP="00863DD0">
      <w:pPr>
        <w:rPr>
          <w:b/>
          <w:bCs/>
        </w:rPr>
      </w:pPr>
      <w:r>
        <w:rPr>
          <w:b/>
          <w:bCs/>
        </w:rPr>
        <w:t>Q2.</w:t>
      </w:r>
      <w:r w:rsidRPr="006E1AE1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866112" behindDoc="1" locked="0" layoutInCell="1" allowOverlap="1" wp14:anchorId="49E93D0F" wp14:editId="6D701E9D">
                <wp:simplePos x="0" y="0"/>
                <wp:positionH relativeFrom="margin">
                  <wp:align>right</wp:align>
                </wp:positionH>
                <wp:positionV relativeFrom="paragraph">
                  <wp:posOffset>361111</wp:posOffset>
                </wp:positionV>
                <wp:extent cx="5917565" cy="3913505"/>
                <wp:effectExtent l="0" t="0" r="26035" b="10795"/>
                <wp:wrapTight wrapText="bothSides">
                  <wp:wrapPolygon edited="0">
                    <wp:start x="0" y="0"/>
                    <wp:lineTo x="0" y="21554"/>
                    <wp:lineTo x="21625" y="21554"/>
                    <wp:lineTo x="21625" y="0"/>
                    <wp:lineTo x="0" y="0"/>
                  </wp:wrapPolygon>
                </wp:wrapTight>
                <wp:docPr id="2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7565" cy="3913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739215" w14:textId="37644B40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6A9955"/>
                                <w:sz w:val="24"/>
                                <w:szCs w:val="24"/>
                                <w:lang w:bidi="hi-IN"/>
                              </w:rPr>
                              <w:t>/*2. Define a structure type struct personal that would contain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6A9955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6A9955"/>
                                <w:sz w:val="24"/>
                                <w:szCs w:val="24"/>
                                <w:lang w:bidi="hi-IN"/>
                              </w:rPr>
                              <w:t>person name, date of joining and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6A9955"/>
                                <w:sz w:val="24"/>
                                <w:szCs w:val="24"/>
                                <w:lang w:bidi="hi-IN"/>
                              </w:rPr>
                              <w:t>salary using this structure to read this information of 5 people and print the same on screen */</w:t>
                            </w:r>
                          </w:p>
                          <w:p w14:paraId="4EB7FB61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C586C0"/>
                                <w:sz w:val="24"/>
                                <w:szCs w:val="24"/>
                                <w:lang w:bidi="hi-IN"/>
                              </w:rPr>
                              <w:t>#include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&lt;stdio.h&gt;</w:t>
                            </w:r>
                          </w:p>
                          <w:p w14:paraId="0333AA95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C586C0"/>
                                <w:sz w:val="24"/>
                                <w:szCs w:val="24"/>
                                <w:lang w:bidi="hi-IN"/>
                              </w:rPr>
                              <w:t>#include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"clean.h"</w:t>
                            </w:r>
                          </w:p>
                          <w:p w14:paraId="7023D0A5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>struct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4EC9B0"/>
                                <w:sz w:val="24"/>
                                <w:szCs w:val="24"/>
                                <w:lang w:bidi="hi-IN"/>
                              </w:rPr>
                              <w:t>personal</w:t>
                            </w:r>
                          </w:p>
                          <w:p w14:paraId="290844D4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{</w:t>
                            </w:r>
                          </w:p>
                          <w:p w14:paraId="3D453F60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>char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date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[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B5CEA8"/>
                                <w:sz w:val="24"/>
                                <w:szCs w:val="24"/>
                                <w:lang w:bidi="hi-IN"/>
                              </w:rPr>
                              <w:t>10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];</w:t>
                            </w:r>
                          </w:p>
                          <w:p w14:paraId="249D0EDB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>float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salary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;</w:t>
                            </w:r>
                          </w:p>
                          <w:p w14:paraId="384FBE40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>char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name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[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B5CEA8"/>
                                <w:sz w:val="24"/>
                                <w:szCs w:val="24"/>
                                <w:lang w:bidi="hi-IN"/>
                              </w:rPr>
                              <w:t>30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];</w:t>
                            </w:r>
                          </w:p>
                          <w:p w14:paraId="66427D28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}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people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[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B5CEA8"/>
                                <w:sz w:val="24"/>
                                <w:szCs w:val="24"/>
                                <w:lang w:bidi="hi-IN"/>
                              </w:rPr>
                              <w:t>5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];</w:t>
                            </w:r>
                          </w:p>
                          <w:p w14:paraId="1FC8548E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</w:p>
                          <w:p w14:paraId="63608A13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>int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main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(){</w:t>
                            </w:r>
                          </w:p>
                          <w:p w14:paraId="099DE77A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\t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* Fill details of 5 people.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095644B9" w14:textId="1AC6919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586C0"/>
                                <w:sz w:val="24"/>
                                <w:szCs w:val="24"/>
                                <w:lang w:bidi="hi-IN"/>
                              </w:rPr>
                              <w:t>for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(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>int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i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=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B5CEA8"/>
                                <w:sz w:val="24"/>
                                <w:szCs w:val="24"/>
                                <w:lang w:bidi="hi-IN"/>
                              </w:rPr>
                              <w:t>0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;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i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&lt;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B5CEA8"/>
                                <w:sz w:val="24"/>
                                <w:szCs w:val="24"/>
                                <w:lang w:bidi="hi-IN"/>
                              </w:rPr>
                              <w:t>5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;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i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++){</w:t>
                            </w:r>
                          </w:p>
                          <w:p w14:paraId="4D972601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\n\t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 xml:space="preserve">* Person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%d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 xml:space="preserve"> : 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,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i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+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B5CEA8"/>
                                <w:sz w:val="24"/>
                                <w:szCs w:val="24"/>
                                <w:lang w:bidi="hi-IN"/>
                              </w:rPr>
                              <w:t>1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3A99C211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\n\t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* Enter the name :- 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1A273E7B" w14:textId="2E40D4D2" w:rsidR="006E1AE1" w:rsidRDefault="006E1AE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93D0F" id="_x0000_s1063" type="#_x0000_t202" style="position:absolute;margin-left:414.75pt;margin-top:28.45pt;width:465.95pt;height:308.15pt;z-index:-2514503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" strokecolor="white [3212]">
                <v:textbox>
                  <w:txbxContent>
                    <w:p w14:paraId="4A739215" w14:textId="37644B40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6A9955"/>
                          <w:sz w:val="24"/>
                          <w:szCs w:val="24"/>
                          <w:lang w:bidi="hi-IN"/>
                        </w:rPr>
                        <w:t>/*2. Define a structure type struct personal that would contain</w:t>
                      </w:r>
                      <w:r>
                        <w:rPr>
                          <w:rFonts w:ascii="Consolas" w:eastAsia="Times New Roman" w:hAnsi="Consolas" w:cs="Times New Roman"/>
                          <w:color w:val="6A9955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6A9955"/>
                          <w:sz w:val="24"/>
                          <w:szCs w:val="24"/>
                          <w:lang w:bidi="hi-IN"/>
                        </w:rPr>
                        <w:t>person name, date of joining and</w:t>
                      </w:r>
                      <w:r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6A9955"/>
                          <w:sz w:val="24"/>
                          <w:szCs w:val="24"/>
                          <w:lang w:bidi="hi-IN"/>
                        </w:rPr>
                        <w:t>salary using this structure to read this information of 5 people and print the same on screen */</w:t>
                      </w:r>
                    </w:p>
                    <w:p w14:paraId="4EB7FB61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C586C0"/>
                          <w:sz w:val="24"/>
                          <w:szCs w:val="24"/>
                          <w:lang w:bidi="hi-IN"/>
                        </w:rPr>
                        <w:t>#include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&lt;stdio.h&gt;</w:t>
                      </w:r>
                    </w:p>
                    <w:p w14:paraId="0333AA95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C586C0"/>
                          <w:sz w:val="24"/>
                          <w:szCs w:val="24"/>
                          <w:lang w:bidi="hi-IN"/>
                        </w:rPr>
                        <w:t>#include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"clean.h"</w:t>
                      </w:r>
                    </w:p>
                    <w:p w14:paraId="7023D0A5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>struct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4EC9B0"/>
                          <w:sz w:val="24"/>
                          <w:szCs w:val="24"/>
                          <w:lang w:bidi="hi-IN"/>
                        </w:rPr>
                        <w:t>personal</w:t>
                      </w:r>
                    </w:p>
                    <w:p w14:paraId="290844D4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{</w:t>
                      </w:r>
                    </w:p>
                    <w:p w14:paraId="3D453F60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>char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date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[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B5CEA8"/>
                          <w:sz w:val="24"/>
                          <w:szCs w:val="24"/>
                          <w:lang w:bidi="hi-IN"/>
                        </w:rPr>
                        <w:t>10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];</w:t>
                      </w:r>
                    </w:p>
                    <w:p w14:paraId="249D0EDB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>float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salary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;</w:t>
                      </w:r>
                    </w:p>
                    <w:p w14:paraId="384FBE40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>char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name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[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B5CEA8"/>
                          <w:sz w:val="24"/>
                          <w:szCs w:val="24"/>
                          <w:lang w:bidi="hi-IN"/>
                        </w:rPr>
                        <w:t>30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];</w:t>
                      </w:r>
                    </w:p>
                    <w:p w14:paraId="66427D28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}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people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[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B5CEA8"/>
                          <w:sz w:val="24"/>
                          <w:szCs w:val="24"/>
                          <w:lang w:bidi="hi-IN"/>
                        </w:rPr>
                        <w:t>5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];</w:t>
                      </w:r>
                    </w:p>
                    <w:p w14:paraId="1FC8548E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</w:p>
                    <w:p w14:paraId="63608A13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>int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main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(){</w:t>
                      </w:r>
                    </w:p>
                    <w:p w14:paraId="099DE77A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\t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* Fill details of 5 people.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095644B9" w14:textId="1AC6919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586C0"/>
                          <w:sz w:val="24"/>
                          <w:szCs w:val="24"/>
                          <w:lang w:bidi="hi-IN"/>
                        </w:rPr>
                        <w:t>for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(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>int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i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=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B5CEA8"/>
                          <w:sz w:val="24"/>
                          <w:szCs w:val="24"/>
                          <w:lang w:bidi="hi-IN"/>
                        </w:rPr>
                        <w:t>0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;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i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&lt;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B5CEA8"/>
                          <w:sz w:val="24"/>
                          <w:szCs w:val="24"/>
                          <w:lang w:bidi="hi-IN"/>
                        </w:rPr>
                        <w:t>5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;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i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++){</w:t>
                      </w:r>
                    </w:p>
                    <w:p w14:paraId="4D972601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\n\t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 xml:space="preserve">* Person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%d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 xml:space="preserve"> : 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,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i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+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B5CEA8"/>
                          <w:sz w:val="24"/>
                          <w:szCs w:val="24"/>
                          <w:lang w:bidi="hi-IN"/>
                        </w:rPr>
                        <w:t>1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3A99C211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\n\t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* Enter the name :- 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1A273E7B" w14:textId="2E40D4D2" w:rsidR="006E1AE1" w:rsidRDefault="006E1AE1"/>
                  </w:txbxContent>
                </v:textbox>
                <w10:wrap type="tight" anchorx="margin"/>
              </v:shape>
            </w:pict>
          </mc:Fallback>
        </mc:AlternateContent>
      </w:r>
    </w:p>
    <w:p w14:paraId="04DA00FD" w14:textId="6B275F8B" w:rsidR="00FD6A57" w:rsidRDefault="006E1AE1" w:rsidP="00863DD0">
      <w:pPr>
        <w:rPr>
          <w:b/>
          <w:bCs/>
        </w:rPr>
      </w:pPr>
      <w:r w:rsidRPr="006E1AE1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868160" behindDoc="1" locked="0" layoutInCell="1" allowOverlap="1" wp14:anchorId="49428568" wp14:editId="2FA0BF09">
                <wp:simplePos x="0" y="0"/>
                <wp:positionH relativeFrom="margin">
                  <wp:align>right</wp:align>
                </wp:positionH>
                <wp:positionV relativeFrom="paragraph">
                  <wp:posOffset>5080</wp:posOffset>
                </wp:positionV>
                <wp:extent cx="5925185" cy="3672205"/>
                <wp:effectExtent l="0" t="0" r="18415" b="23495"/>
                <wp:wrapTight wrapText="bothSides">
                  <wp:wrapPolygon edited="0">
                    <wp:start x="0" y="0"/>
                    <wp:lineTo x="0" y="21626"/>
                    <wp:lineTo x="21598" y="21626"/>
                    <wp:lineTo x="21598" y="0"/>
                    <wp:lineTo x="0" y="0"/>
                  </wp:wrapPolygon>
                </wp:wrapTight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5185" cy="3672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DC3F8A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scanf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"%[^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]s"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,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people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[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i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].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name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197E5EC3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\t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* Enter the date of joining :- 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20061936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scanf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%s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,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people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[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i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].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date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2501F334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\t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* Enter the salary :- 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56DBC969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scanf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%f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,&amp;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people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[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i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].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salary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); </w:t>
                            </w:r>
                          </w:p>
                          <w:p w14:paraId="48CAB1D6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clean_stdin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();      </w:t>
                            </w:r>
                          </w:p>
                          <w:p w14:paraId="23153FC7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    }</w:t>
                            </w:r>
                          </w:p>
                          <w:p w14:paraId="013C7164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</w:p>
                          <w:p w14:paraId="06D6B05F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\n\t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 xml:space="preserve">*Show Details of all people :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7538D1F9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586C0"/>
                                <w:sz w:val="24"/>
                                <w:szCs w:val="24"/>
                                <w:lang w:bidi="hi-IN"/>
                              </w:rPr>
                              <w:t>for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4"/>
                                <w:szCs w:val="24"/>
                                <w:lang w:bidi="hi-IN"/>
                              </w:rPr>
                              <w:t>int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i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=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B5CEA8"/>
                                <w:sz w:val="24"/>
                                <w:szCs w:val="24"/>
                                <w:lang w:bidi="hi-IN"/>
                              </w:rPr>
                              <w:t>0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;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i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&lt;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B5CEA8"/>
                                <w:sz w:val="24"/>
                                <w:szCs w:val="24"/>
                                <w:lang w:bidi="hi-IN"/>
                              </w:rPr>
                              <w:t>5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;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i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++){</w:t>
                            </w:r>
                          </w:p>
                          <w:p w14:paraId="1FDC4245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\n\t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 xml:space="preserve">* Person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%d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 xml:space="preserve"> : 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,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i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+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B5CEA8"/>
                                <w:sz w:val="24"/>
                                <w:szCs w:val="24"/>
                                <w:lang w:bidi="hi-IN"/>
                              </w:rPr>
                              <w:t>1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5FE71639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\n\t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 xml:space="preserve">* Name :-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%s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,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people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[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i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].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name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3F4C7BA6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\n\t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 xml:space="preserve">* Date of joining :-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%s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,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people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[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i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].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date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74305B34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       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CDCAA"/>
                                <w:sz w:val="24"/>
                                <w:szCs w:val="24"/>
                                <w:lang w:bidi="hi-IN"/>
                              </w:rPr>
                              <w:t>printf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(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\n\t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 xml:space="preserve">* salary :-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%.2f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7BA7D"/>
                                <w:sz w:val="24"/>
                                <w:szCs w:val="24"/>
                                <w:lang w:bidi="hi-IN"/>
                              </w:rPr>
                              <w:t>\n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4"/>
                                <w:szCs w:val="24"/>
                                <w:lang w:bidi="hi-IN"/>
                              </w:rPr>
                              <w:t>"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,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people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[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i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].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9CDCFE"/>
                                <w:sz w:val="24"/>
                                <w:szCs w:val="24"/>
                                <w:lang w:bidi="hi-IN"/>
                              </w:rPr>
                              <w:t>salary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);</w:t>
                            </w:r>
                          </w:p>
                          <w:p w14:paraId="7E27DA2A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    }</w:t>
                            </w:r>
                          </w:p>
                          <w:p w14:paraId="59E97C43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C586C0"/>
                                <w:sz w:val="24"/>
                                <w:szCs w:val="24"/>
                                <w:lang w:bidi="hi-IN"/>
                              </w:rPr>
                              <w:t>return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 xml:space="preserve"> 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B5CEA8"/>
                                <w:sz w:val="24"/>
                                <w:szCs w:val="24"/>
                                <w:lang w:bidi="hi-IN"/>
                              </w:rPr>
                              <w:t>0</w:t>
                            </w: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;</w:t>
                            </w:r>
                          </w:p>
                          <w:p w14:paraId="6D50EBAE" w14:textId="77777777" w:rsidR="006E1AE1" w:rsidRPr="006E1AE1" w:rsidRDefault="006E1AE1" w:rsidP="006E1AE1">
                            <w:pPr>
                              <w:shd w:val="clear" w:color="auto" w:fill="1E1E1E"/>
                              <w:spacing w:after="0" w:line="330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6E1AE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4"/>
                                <w:szCs w:val="24"/>
                                <w:lang w:bidi="hi-IN"/>
                              </w:rPr>
                              <w:t>}</w:t>
                            </w:r>
                          </w:p>
                          <w:p w14:paraId="144618B7" w14:textId="71494751" w:rsidR="006E1AE1" w:rsidRDefault="006E1AE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28568" id="_x0000_s1064" type="#_x0000_t202" style="position:absolute;margin-left:415.35pt;margin-top:.4pt;width:466.55pt;height:289.15pt;z-index:-2514483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" strokecolor="white [3212]">
                <v:textbox>
                  <w:txbxContent>
                    <w:p w14:paraId="21DC3F8A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scanf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"%[^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]s"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,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people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[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i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].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name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197E5EC3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\t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* Enter the date of joining :- 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20061936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scanf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%s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,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people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[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i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].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date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2501F334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\t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* Enter the salary :- 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56DBC969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scanf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%f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,&amp;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people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[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i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].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salary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); </w:t>
                      </w:r>
                    </w:p>
                    <w:p w14:paraId="48CAB1D6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clean_stdin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();      </w:t>
                      </w:r>
                    </w:p>
                    <w:p w14:paraId="23153FC7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    }</w:t>
                      </w:r>
                    </w:p>
                    <w:p w14:paraId="013C7164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</w:p>
                    <w:p w14:paraId="06D6B05F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\n\t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 xml:space="preserve">*Show Details of all people :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7538D1F9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586C0"/>
                          <w:sz w:val="24"/>
                          <w:szCs w:val="24"/>
                          <w:lang w:bidi="hi-IN"/>
                        </w:rPr>
                        <w:t>for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569CD6"/>
                          <w:sz w:val="24"/>
                          <w:szCs w:val="24"/>
                          <w:lang w:bidi="hi-IN"/>
                        </w:rPr>
                        <w:t>int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i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=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B5CEA8"/>
                          <w:sz w:val="24"/>
                          <w:szCs w:val="24"/>
                          <w:lang w:bidi="hi-IN"/>
                        </w:rPr>
                        <w:t>0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;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i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&lt;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B5CEA8"/>
                          <w:sz w:val="24"/>
                          <w:szCs w:val="24"/>
                          <w:lang w:bidi="hi-IN"/>
                        </w:rPr>
                        <w:t>5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;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i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++){</w:t>
                      </w:r>
                    </w:p>
                    <w:p w14:paraId="1FDC4245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\n\t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 xml:space="preserve">* Person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%d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 xml:space="preserve"> : 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,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i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+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B5CEA8"/>
                          <w:sz w:val="24"/>
                          <w:szCs w:val="24"/>
                          <w:lang w:bidi="hi-IN"/>
                        </w:rPr>
                        <w:t>1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5FE71639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\n\t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 xml:space="preserve">* Name :-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%s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,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people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[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i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].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name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3F4C7BA6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\n\t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 xml:space="preserve">* Date of joining :-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%s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,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people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[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i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].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date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74305B34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       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CDCAA"/>
                          <w:sz w:val="24"/>
                          <w:szCs w:val="24"/>
                          <w:lang w:bidi="hi-IN"/>
                        </w:rPr>
                        <w:t>printf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(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\n\t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 xml:space="preserve">* salary :-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%.2f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7BA7D"/>
                          <w:sz w:val="24"/>
                          <w:szCs w:val="24"/>
                          <w:lang w:bidi="hi-IN"/>
                        </w:rPr>
                        <w:t>\n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CE9178"/>
                          <w:sz w:val="24"/>
                          <w:szCs w:val="24"/>
                          <w:lang w:bidi="hi-IN"/>
                        </w:rPr>
                        <w:t>"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,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people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[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i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].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9CDCFE"/>
                          <w:sz w:val="24"/>
                          <w:szCs w:val="24"/>
                          <w:lang w:bidi="hi-IN"/>
                        </w:rPr>
                        <w:t>salary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);</w:t>
                      </w:r>
                    </w:p>
                    <w:p w14:paraId="7E27DA2A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    }</w:t>
                      </w:r>
                    </w:p>
                    <w:p w14:paraId="59E97C43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C586C0"/>
                          <w:sz w:val="24"/>
                          <w:szCs w:val="24"/>
                          <w:lang w:bidi="hi-IN"/>
                        </w:rPr>
                        <w:t>return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 xml:space="preserve"> 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B5CEA8"/>
                          <w:sz w:val="24"/>
                          <w:szCs w:val="24"/>
                          <w:lang w:bidi="hi-IN"/>
                        </w:rPr>
                        <w:t>0</w:t>
                      </w: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;</w:t>
                      </w:r>
                    </w:p>
                    <w:p w14:paraId="6D50EBAE" w14:textId="77777777" w:rsidR="006E1AE1" w:rsidRPr="006E1AE1" w:rsidRDefault="006E1AE1" w:rsidP="006E1AE1">
                      <w:pPr>
                        <w:shd w:val="clear" w:color="auto" w:fill="1E1E1E"/>
                        <w:spacing w:after="0" w:line="330" w:lineRule="atLeast"/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</w:pPr>
                      <w:r w:rsidRPr="006E1AE1">
                        <w:rPr>
                          <w:rFonts w:ascii="Consolas" w:eastAsia="Times New Roman" w:hAnsi="Consolas" w:cs="Times New Roman"/>
                          <w:color w:val="D4D4D4"/>
                          <w:sz w:val="24"/>
                          <w:szCs w:val="24"/>
                          <w:lang w:bidi="hi-IN"/>
                        </w:rPr>
                        <w:t>}</w:t>
                      </w:r>
                    </w:p>
                    <w:p w14:paraId="144618B7" w14:textId="71494751" w:rsidR="006E1AE1" w:rsidRDefault="006E1AE1"/>
                  </w:txbxContent>
                </v:textbox>
                <w10:wrap type="tight" anchorx="margin"/>
              </v:shape>
            </w:pict>
          </mc:Fallback>
        </mc:AlternateContent>
      </w:r>
      <w:r w:rsidR="00C42C62">
        <w:rPr>
          <w:b/>
          <w:bCs/>
        </w:rPr>
        <w:t xml:space="preserve">Output: </w:t>
      </w:r>
    </w:p>
    <w:p w14:paraId="60893A06" w14:textId="571F690E" w:rsidR="00FD6A57" w:rsidRDefault="00FD6A57" w:rsidP="00863DD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8E089D" wp14:editId="1463E39B">
            <wp:extent cx="5943600" cy="334137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1D51" w14:textId="6EE2552D" w:rsidR="00FD6A57" w:rsidRDefault="00FD6A57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71BD30E3" wp14:editId="578044F5">
            <wp:extent cx="5943600" cy="334137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87F2" w14:textId="3CF56AC0" w:rsidR="00FD6A57" w:rsidRDefault="00FD6A57" w:rsidP="00863DD0">
      <w:pPr>
        <w:rPr>
          <w:b/>
          <w:bCs/>
        </w:rPr>
      </w:pPr>
      <w:r>
        <w:rPr>
          <w:b/>
          <w:bCs/>
        </w:rPr>
        <w:t>Q3.</w:t>
      </w:r>
    </w:p>
    <w:p w14:paraId="5FD5022E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t xml:space="preserve">/*3. Define structure data type called </w:t>
      </w:r>
      <w:proofErr w:type="spellStart"/>
      <w:r w:rsidRPr="00FD6A57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t>time_struct</w:t>
      </w:r>
      <w:proofErr w:type="spellEnd"/>
      <w:r w:rsidRPr="00FD6A57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t xml:space="preserve"> containing three member’s integer </w:t>
      </w:r>
      <w:proofErr w:type="gramStart"/>
      <w:r w:rsidRPr="00FD6A57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t>hour</w:t>
      </w:r>
      <w:proofErr w:type="gramEnd"/>
      <w:r w:rsidRPr="00FD6A57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t>, integer</w:t>
      </w:r>
    </w:p>
    <w:p w14:paraId="09C18E48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lastRenderedPageBreak/>
        <w:t>minute and integer second. Develop a program that would assign values to the individual</w:t>
      </w:r>
    </w:p>
    <w:p w14:paraId="617C2563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t>number and display the time in the following format: 16: 40:51 */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</w:p>
    <w:p w14:paraId="72B340DF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#include</w:t>
      </w:r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&lt;stdio.h&gt;</w:t>
      </w:r>
    </w:p>
    <w:p w14:paraId="61CC9928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void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FD6A57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time_</w:t>
      </w:r>
      <w:proofErr w:type="gramStart"/>
      <w:r w:rsidRPr="00FD6A57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format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FD6A57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struct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FD6A57">
        <w:rPr>
          <w:rFonts w:ascii="Consolas" w:eastAsia="Times New Roman" w:hAnsi="Consolas" w:cs="Times New Roman"/>
          <w:color w:val="4EC9B0"/>
          <w:sz w:val="24"/>
          <w:szCs w:val="24"/>
          <w:lang w:bidi="hi-IN"/>
        </w:rPr>
        <w:t>time_struct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FD6A57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*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011C6DF9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struct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FD6A57">
        <w:rPr>
          <w:rFonts w:ascii="Consolas" w:eastAsia="Times New Roman" w:hAnsi="Consolas" w:cs="Times New Roman"/>
          <w:color w:val="4EC9B0"/>
          <w:sz w:val="24"/>
          <w:szCs w:val="24"/>
          <w:lang w:bidi="hi-IN"/>
        </w:rPr>
        <w:t>time_struct</w:t>
      </w:r>
      <w:proofErr w:type="spellEnd"/>
    </w:p>
    <w:p w14:paraId="3AB3A626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{</w:t>
      </w:r>
    </w:p>
    <w:p w14:paraId="18F9DE98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FD6A57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int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hour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, 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minute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, 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second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44DD238B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};</w:t>
      </w:r>
    </w:p>
    <w:p w14:paraId="72A9596B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</w:p>
    <w:p w14:paraId="65D85A7A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int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gramStart"/>
      <w:r w:rsidRPr="00FD6A57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main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){</w:t>
      </w:r>
    </w:p>
    <w:p w14:paraId="3813D6DC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FD6A57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struct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FD6A57">
        <w:rPr>
          <w:rFonts w:ascii="Consolas" w:eastAsia="Times New Roman" w:hAnsi="Consolas" w:cs="Times New Roman"/>
          <w:color w:val="4EC9B0"/>
          <w:sz w:val="24"/>
          <w:szCs w:val="24"/>
          <w:lang w:bidi="hi-IN"/>
        </w:rPr>
        <w:t>time_struct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time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6C2675E9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FD6A57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struct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FD6A57">
        <w:rPr>
          <w:rFonts w:ascii="Consolas" w:eastAsia="Times New Roman" w:hAnsi="Consolas" w:cs="Times New Roman"/>
          <w:color w:val="4EC9B0"/>
          <w:sz w:val="24"/>
          <w:szCs w:val="24"/>
          <w:lang w:bidi="hi-IN"/>
        </w:rPr>
        <w:t>time_struct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FD6A57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*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t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 &amp;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time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; </w:t>
      </w:r>
    </w:p>
    <w:p w14:paraId="1A864A22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FD6A57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FD6A57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* Enter hour : "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2CD6AFC7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FD6A57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scanf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%d</w:t>
      </w:r>
      <w:proofErr w:type="gramStart"/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,&amp;</w:t>
      </w:r>
      <w:proofErr w:type="spellStart"/>
      <w:proofErr w:type="gramEnd"/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time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.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hour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43222C53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FD6A57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FD6A57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* Enter minute : "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110B4D7D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FD6A57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scanf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%d</w:t>
      </w:r>
      <w:proofErr w:type="gramStart"/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,&amp;</w:t>
      </w:r>
      <w:proofErr w:type="spellStart"/>
      <w:proofErr w:type="gramEnd"/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time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.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minute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79A86602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FD6A57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FD6A57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* Enter second : "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4C5E645F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FD6A57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scanf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%d</w:t>
      </w:r>
      <w:proofErr w:type="gramStart"/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,&amp;</w:t>
      </w:r>
      <w:proofErr w:type="spellStart"/>
      <w:proofErr w:type="gramEnd"/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time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.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second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5C3D5DE9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</w:p>
    <w:p w14:paraId="3948A5D6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FD6A57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time_format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t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330ED5B0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return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FD6A57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0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5B289DB3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}</w:t>
      </w:r>
    </w:p>
    <w:p w14:paraId="4036B0EC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void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FD6A57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time_</w:t>
      </w:r>
      <w:proofErr w:type="gramStart"/>
      <w:r w:rsidRPr="00FD6A57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format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FD6A57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struct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FD6A57">
        <w:rPr>
          <w:rFonts w:ascii="Consolas" w:eastAsia="Times New Roman" w:hAnsi="Consolas" w:cs="Times New Roman"/>
          <w:color w:val="4EC9B0"/>
          <w:sz w:val="24"/>
          <w:szCs w:val="24"/>
          <w:lang w:bidi="hi-IN"/>
        </w:rPr>
        <w:t>time_struct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FD6A57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*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0D2E1FDC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{</w:t>
      </w:r>
    </w:p>
    <w:p w14:paraId="3D88F165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FD6A57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if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hour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&lt;</w:t>
      </w:r>
      <w:r w:rsidRPr="00FD6A57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24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&amp;&amp;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minute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&lt;</w:t>
      </w:r>
      <w:r w:rsidRPr="00FD6A57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60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&amp;&amp;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second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&lt;</w:t>
      </w:r>
      <w:proofErr w:type="gramStart"/>
      <w:r w:rsidRPr="00FD6A57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60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){</w:t>
      </w:r>
      <w:proofErr w:type="gramEnd"/>
    </w:p>
    <w:p w14:paraId="49A18B8E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FD6A57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FD6A57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* Time in format(</w:t>
      </w:r>
      <w:proofErr w:type="spellStart"/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hr</w:t>
      </w:r>
      <w:proofErr w:type="spellEnd"/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: m: s) :-&gt; "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    </w:t>
      </w:r>
    </w:p>
    <w:p w14:paraId="55739496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FD6A57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%d</w:t>
      </w:r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: 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%d</w:t>
      </w:r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: 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</w:t>
      </w:r>
      <w:proofErr w:type="spellStart"/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d</w:t>
      </w:r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proofErr w:type="spellStart"/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hour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proofErr w:type="spellStart"/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minute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r w:rsidRPr="00FD6A57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second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4E181BB4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}</w:t>
      </w:r>
    </w:p>
    <w:p w14:paraId="0DEBA0BC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FD6A57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else</w:t>
      </w:r>
    </w:p>
    <w:p w14:paraId="238205B2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FD6A57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FD6A57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FD6A57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* Wrong time :"</w:t>
      </w: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4E213662" w14:textId="77777777" w:rsidR="00FD6A57" w:rsidRPr="00FD6A57" w:rsidRDefault="00FD6A57" w:rsidP="00FD6A5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FD6A57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}</w:t>
      </w:r>
    </w:p>
    <w:p w14:paraId="2AB0ACCA" w14:textId="4D09F296" w:rsidR="00FD6A57" w:rsidRDefault="00FD6A57" w:rsidP="00863DD0">
      <w:pPr>
        <w:rPr>
          <w:b/>
          <w:bCs/>
        </w:rPr>
      </w:pPr>
      <w:r>
        <w:rPr>
          <w:b/>
          <w:bCs/>
        </w:rPr>
        <w:t>output:</w:t>
      </w:r>
    </w:p>
    <w:p w14:paraId="11AC465A" w14:textId="2B5F3879" w:rsidR="00FD6A57" w:rsidRDefault="00FD6A57" w:rsidP="00863DD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831676" wp14:editId="574E0C08">
            <wp:extent cx="5943600" cy="334137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3BF7" w14:textId="2D3773E9" w:rsidR="00E237AA" w:rsidRDefault="00E237AA" w:rsidP="00863DD0">
      <w:pPr>
        <w:rPr>
          <w:b/>
          <w:bCs/>
        </w:rPr>
      </w:pPr>
    </w:p>
    <w:p w14:paraId="43666AD1" w14:textId="4B1C9E1B" w:rsidR="00E237AA" w:rsidRDefault="00E237AA" w:rsidP="00863DD0">
      <w:pPr>
        <w:rPr>
          <w:b/>
          <w:bCs/>
        </w:rPr>
      </w:pPr>
    </w:p>
    <w:p w14:paraId="23EA44E8" w14:textId="6D623C9D" w:rsidR="00E237AA" w:rsidRDefault="00E237AA" w:rsidP="00863DD0">
      <w:pPr>
        <w:rPr>
          <w:b/>
          <w:bCs/>
        </w:rPr>
      </w:pPr>
    </w:p>
    <w:p w14:paraId="6CBC460C" w14:textId="0DD833AC" w:rsidR="00E237AA" w:rsidRDefault="00E237AA" w:rsidP="00863DD0">
      <w:pPr>
        <w:rPr>
          <w:b/>
          <w:bCs/>
        </w:rPr>
      </w:pPr>
    </w:p>
    <w:p w14:paraId="3A4303F5" w14:textId="37FBA9DE" w:rsidR="00E237AA" w:rsidRDefault="00E237AA" w:rsidP="00863DD0">
      <w:pPr>
        <w:rPr>
          <w:b/>
          <w:bCs/>
        </w:rPr>
      </w:pPr>
    </w:p>
    <w:p w14:paraId="4CB077A6" w14:textId="1B9189BC" w:rsidR="00E237AA" w:rsidRDefault="00AD6502" w:rsidP="00863DD0">
      <w:pPr>
        <w:rPr>
          <w:b/>
          <w:bCs/>
        </w:rPr>
      </w:pPr>
      <w:r>
        <w:rPr>
          <w:b/>
          <w:bCs/>
        </w:rPr>
        <w:t>Q4.</w:t>
      </w:r>
    </w:p>
    <w:p w14:paraId="1278F6DC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t>/* Using cricket, declare an array player with 50 elements and write a C program to read the</w:t>
      </w:r>
    </w:p>
    <w:p w14:paraId="45A31516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t>information about all the 50 players and print team-wise list containing names of players with</w:t>
      </w:r>
    </w:p>
    <w:p w14:paraId="1C6CCB8E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t xml:space="preserve">their batting </w:t>
      </w:r>
      <w:proofErr w:type="gramStart"/>
      <w:r w:rsidRPr="00AD6502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t>average</w:t>
      </w:r>
      <w:proofErr w:type="gramEnd"/>
      <w:r w:rsidRPr="00AD6502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t>. */</w:t>
      </w:r>
    </w:p>
    <w:p w14:paraId="14C9C2E8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#include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&lt;stdio.h&gt;</w:t>
      </w:r>
    </w:p>
    <w:p w14:paraId="1B46FA3A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#include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proofErr w:type="spellStart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clean.h</w:t>
      </w:r>
      <w:proofErr w:type="spell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</w:p>
    <w:p w14:paraId="0CFA428A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void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setdata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struct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4EC9B0"/>
          <w:sz w:val="24"/>
          <w:szCs w:val="24"/>
          <w:lang w:bidi="hi-IN"/>
        </w:rPr>
        <w:t>cricket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*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77D755D6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void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getdata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struct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4EC9B0"/>
          <w:sz w:val="24"/>
          <w:szCs w:val="24"/>
          <w:lang w:bidi="hi-IN"/>
        </w:rPr>
        <w:t>cricket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*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1B04EB4E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struct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4EC9B0"/>
          <w:sz w:val="24"/>
          <w:szCs w:val="24"/>
          <w:lang w:bidi="hi-IN"/>
        </w:rPr>
        <w:t>cricket</w:t>
      </w:r>
    </w:p>
    <w:p w14:paraId="26C3CCDB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{</w:t>
      </w:r>
    </w:p>
    <w:p w14:paraId="4096A5E8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char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p_name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20</w:t>
      </w:r>
      <w:proofErr w:type="gramStart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],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t</w:t>
      </w:r>
      <w:proofErr w:type="gramEnd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_name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20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];</w:t>
      </w:r>
    </w:p>
    <w:p w14:paraId="6E677F88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float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b_avr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139484D6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proofErr w:type="gramStart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lastRenderedPageBreak/>
        <w:t>}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player</w:t>
      </w:r>
      <w:proofErr w:type="gram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50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];</w:t>
      </w:r>
    </w:p>
    <w:p w14:paraId="43B8C61B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int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main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){</w:t>
      </w:r>
    </w:p>
    <w:p w14:paraId="2294D4C6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* Fill The information :- 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42B37709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gramStart"/>
      <w:r w:rsidRPr="00AD6502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for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int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 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0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;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&lt; 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50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;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++){</w:t>
      </w:r>
    </w:p>
    <w:p w14:paraId="79EA7C91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Player 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%d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 :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+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33B9C0E3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setdata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(&amp;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player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]);</w:t>
      </w:r>
    </w:p>
    <w:p w14:paraId="782981D4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}</w:t>
      </w:r>
    </w:p>
    <w:p w14:paraId="6B669926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Display Information : 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5A0E3FD0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AD6502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for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(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int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 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0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;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&lt; 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50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;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++)</w:t>
      </w:r>
    </w:p>
    <w:p w14:paraId="6FB2F5E3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{</w:t>
      </w:r>
    </w:p>
    <w:p w14:paraId="3F8FF1D0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Player 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%d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+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103C8538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getdata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(&amp;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player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]);</w:t>
      </w:r>
    </w:p>
    <w:p w14:paraId="7CCF61D9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3AE9BDFD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}</w:t>
      </w:r>
    </w:p>
    <w:p w14:paraId="342A6C00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return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0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5A7E14B7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}</w:t>
      </w:r>
    </w:p>
    <w:p w14:paraId="31ED8CB8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void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setdata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struct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4EC9B0"/>
          <w:sz w:val="24"/>
          <w:szCs w:val="24"/>
          <w:lang w:bidi="hi-IN"/>
        </w:rPr>
        <w:t>cricket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*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013C3954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{</w:t>
      </w:r>
    </w:p>
    <w:p w14:paraId="7E6FEDC1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* Enter Name of Player : 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270105B1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scanf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"%[^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</w:t>
      </w:r>
      <w:proofErr w:type="gramStart"/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n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]</w:t>
      </w:r>
      <w:proofErr w:type="spellStart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s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p_name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6D4430FD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* Enter Team Name : 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6C184402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scanf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s</w:t>
      </w:r>
      <w:proofErr w:type="gramStart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proofErr w:type="spellEnd"/>
      <w:proofErr w:type="gram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t_name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79F5E25B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* Enter Average : 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68F9B0F8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scanf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f</w:t>
      </w:r>
      <w:proofErr w:type="gramStart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,&amp;</w:t>
      </w:r>
      <w:proofErr w:type="gramEnd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b_avr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4E071A4C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clean_</w:t>
      </w:r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stdin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); </w:t>
      </w:r>
    </w:p>
    <w:p w14:paraId="0188A749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</w:p>
    <w:p w14:paraId="72864E8B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}</w:t>
      </w:r>
    </w:p>
    <w:p w14:paraId="25801F16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void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getdata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struct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4EC9B0"/>
          <w:sz w:val="24"/>
          <w:szCs w:val="24"/>
          <w:lang w:bidi="hi-IN"/>
        </w:rPr>
        <w:t>cricket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*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3F356649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{</w:t>
      </w:r>
    </w:p>
    <w:p w14:paraId="7EA1C972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Name of Player :- 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%s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   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p_name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1FBA0CD5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Team :- 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s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t_name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3F8B08F1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Batting Average :- 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%.2f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b_avr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0832282A" w14:textId="073B94AD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}</w:t>
      </w:r>
    </w:p>
    <w:p w14:paraId="395D9F27" w14:textId="77777777" w:rsidR="00AD6502" w:rsidRDefault="00AD6502" w:rsidP="00863DD0">
      <w:pPr>
        <w:rPr>
          <w:b/>
          <w:bCs/>
        </w:rPr>
      </w:pPr>
    </w:p>
    <w:p w14:paraId="3DA2347A" w14:textId="217F6CD1" w:rsidR="006E1AE1" w:rsidRDefault="00AD6502" w:rsidP="00863DD0">
      <w:pPr>
        <w:rPr>
          <w:b/>
          <w:bCs/>
        </w:rPr>
      </w:pPr>
      <w:r>
        <w:rPr>
          <w:b/>
          <w:bCs/>
        </w:rPr>
        <w:t>Q5.</w:t>
      </w:r>
    </w:p>
    <w:p w14:paraId="159BC656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t xml:space="preserve">/* 5. Design a structure </w:t>
      </w:r>
      <w:proofErr w:type="spellStart"/>
      <w:r w:rsidRPr="00AD6502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t>student_record</w:t>
      </w:r>
      <w:proofErr w:type="spellEnd"/>
      <w:r w:rsidRPr="00AD6502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t xml:space="preserve"> to contain name, branch and total marks obtained.</w:t>
      </w:r>
    </w:p>
    <w:p w14:paraId="14148120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lastRenderedPageBreak/>
        <w:t>Develop a program to read data for 10 students in a class and print the */</w:t>
      </w:r>
    </w:p>
    <w:p w14:paraId="71AA5EB8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#include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&lt;</w:t>
      </w:r>
      <w:proofErr w:type="spellStart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stdio.h</w:t>
      </w:r>
      <w:proofErr w:type="spell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&gt;</w:t>
      </w:r>
    </w:p>
    <w:p w14:paraId="3000BE98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#include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proofErr w:type="spellStart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clean.h</w:t>
      </w:r>
      <w:proofErr w:type="spell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</w:p>
    <w:p w14:paraId="279C898A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void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getdata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struct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AD6502">
        <w:rPr>
          <w:rFonts w:ascii="Consolas" w:eastAsia="Times New Roman" w:hAnsi="Consolas" w:cs="Times New Roman"/>
          <w:color w:val="4EC9B0"/>
          <w:sz w:val="24"/>
          <w:szCs w:val="24"/>
          <w:lang w:bidi="hi-IN"/>
        </w:rPr>
        <w:t>student_record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*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3B552F13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void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setdata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struct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AD6502">
        <w:rPr>
          <w:rFonts w:ascii="Consolas" w:eastAsia="Times New Roman" w:hAnsi="Consolas" w:cs="Times New Roman"/>
          <w:color w:val="4EC9B0"/>
          <w:sz w:val="24"/>
          <w:szCs w:val="24"/>
          <w:lang w:bidi="hi-IN"/>
        </w:rPr>
        <w:t>student_record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*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4DFBD1BB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</w:p>
    <w:p w14:paraId="50A9C701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struct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AD6502">
        <w:rPr>
          <w:rFonts w:ascii="Consolas" w:eastAsia="Times New Roman" w:hAnsi="Consolas" w:cs="Times New Roman"/>
          <w:color w:val="4EC9B0"/>
          <w:sz w:val="24"/>
          <w:szCs w:val="24"/>
          <w:lang w:bidi="hi-IN"/>
        </w:rPr>
        <w:t>student_record</w:t>
      </w:r>
      <w:proofErr w:type="spellEnd"/>
    </w:p>
    <w:p w14:paraId="1C444390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{</w:t>
      </w:r>
    </w:p>
    <w:p w14:paraId="01E0A8C2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char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gram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name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proofErr w:type="gramEnd"/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30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];</w:t>
      </w:r>
    </w:p>
    <w:p w14:paraId="22B6CBDB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char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gram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branch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proofErr w:type="gramEnd"/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10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];</w:t>
      </w:r>
    </w:p>
    <w:p w14:paraId="59B75EEF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int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marks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6AC1E784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} </w:t>
      </w:r>
      <w:proofErr w:type="gram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stud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proofErr w:type="gramEnd"/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10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];</w:t>
      </w:r>
    </w:p>
    <w:p w14:paraId="2BDB93FD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int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main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21C90D01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{</w:t>
      </w:r>
    </w:p>
    <w:p w14:paraId="3904ACC4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* Fill Details of Student :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0364A709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AD6502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for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(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int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 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0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;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&lt; 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10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;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++)</w:t>
      </w:r>
    </w:p>
    <w:p w14:paraId="4768B0DA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{</w:t>
      </w:r>
    </w:p>
    <w:p w14:paraId="165577F6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Student 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%d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 :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+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67E7C6E5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setdata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(&amp;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stud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]);</w:t>
      </w:r>
    </w:p>
    <w:p w14:paraId="41C637AD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}</w:t>
      </w:r>
    </w:p>
    <w:p w14:paraId="6C52C4AE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AD6502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for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(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int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 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0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;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&lt; 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10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;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++)</w:t>
      </w:r>
    </w:p>
    <w:p w14:paraId="3E504970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{</w:t>
      </w:r>
    </w:p>
    <w:p w14:paraId="291E1BD7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Student 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%d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 :"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+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031ECBE5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getdata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(&amp;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stud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]);</w:t>
      </w:r>
    </w:p>
    <w:p w14:paraId="4F80B9ED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}</w:t>
      </w:r>
    </w:p>
    <w:p w14:paraId="1869999C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AD6502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return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0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2636BE5B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}</w:t>
      </w:r>
    </w:p>
    <w:p w14:paraId="1D3163E1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void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getdata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struct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AD6502">
        <w:rPr>
          <w:rFonts w:ascii="Consolas" w:eastAsia="Times New Roman" w:hAnsi="Consolas" w:cs="Times New Roman"/>
          <w:color w:val="4EC9B0"/>
          <w:sz w:val="24"/>
          <w:szCs w:val="24"/>
          <w:lang w:bidi="hi-IN"/>
        </w:rPr>
        <w:t>student_record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*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0AD178C5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{</w:t>
      </w:r>
    </w:p>
    <w:p w14:paraId="2112E2BA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Name : 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%s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,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name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6C90C625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Branch : 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%s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,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branch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090E6BB6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Total Marks : 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%d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,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marks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0946D8BF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}</w:t>
      </w:r>
    </w:p>
    <w:p w14:paraId="7DF5D0A1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void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setdata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struct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AD6502">
        <w:rPr>
          <w:rFonts w:ascii="Consolas" w:eastAsia="Times New Roman" w:hAnsi="Consolas" w:cs="Times New Roman"/>
          <w:color w:val="4EC9B0"/>
          <w:sz w:val="24"/>
          <w:szCs w:val="24"/>
          <w:lang w:bidi="hi-IN"/>
        </w:rPr>
        <w:t>student_record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AD6502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*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5A51A7FF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{</w:t>
      </w:r>
    </w:p>
    <w:p w14:paraId="09A6D70E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* Enter The Name :- 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6094D966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scanf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"%[^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</w:t>
      </w:r>
      <w:proofErr w:type="gramStart"/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n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]s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,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name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4965096D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lastRenderedPageBreak/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* Enter The Branch :- 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44277F9A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scanf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%s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, 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branch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3A570B17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* Enter The Marks :- 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38514A85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scanf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%d</w:t>
      </w:r>
      <w:r w:rsidRPr="00AD6502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 &amp;</w:t>
      </w:r>
      <w:proofErr w:type="spellStart"/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-&gt;</w:t>
      </w:r>
      <w:r w:rsidRPr="00AD6502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marks</w:t>
      </w: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21A4B001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clean_</w:t>
      </w:r>
      <w:proofErr w:type="gramStart"/>
      <w:r w:rsidRPr="00AD6502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stdin</w:t>
      </w:r>
      <w:proofErr w:type="spell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4600C81E" w14:textId="77777777" w:rsidR="00AD6502" w:rsidRPr="00AD6502" w:rsidRDefault="00AD6502" w:rsidP="00AD650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AD6502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}</w:t>
      </w:r>
    </w:p>
    <w:p w14:paraId="307E5DA7" w14:textId="17E1E342" w:rsidR="00AD6502" w:rsidRDefault="00AD6502" w:rsidP="00863DD0">
      <w:pPr>
        <w:rPr>
          <w:b/>
          <w:bCs/>
        </w:rPr>
      </w:pPr>
      <w:proofErr w:type="gramStart"/>
      <w:r>
        <w:rPr>
          <w:b/>
          <w:bCs/>
        </w:rPr>
        <w:t>Output:-</w:t>
      </w:r>
      <w:proofErr w:type="gramEnd"/>
      <w:r>
        <w:rPr>
          <w:b/>
          <w:bCs/>
        </w:rPr>
        <w:t xml:space="preserve"> </w:t>
      </w:r>
    </w:p>
    <w:p w14:paraId="4FD82169" w14:textId="5262E57A" w:rsidR="00473E7A" w:rsidRDefault="00473E7A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1740D63B" wp14:editId="53753444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4BD1" w14:textId="2CBEAF34" w:rsidR="00473E7A" w:rsidRDefault="00907BDD" w:rsidP="00863DD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FAD73D" wp14:editId="76A4D650">
            <wp:extent cx="5943600" cy="33413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6711" w14:textId="39448267" w:rsidR="00907BDD" w:rsidRDefault="00907BDD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144B897B" wp14:editId="2123308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BCE2" w14:textId="74508044" w:rsidR="006E1AE1" w:rsidRDefault="006E1AE1" w:rsidP="00863DD0">
      <w:pPr>
        <w:rPr>
          <w:b/>
          <w:bCs/>
        </w:rPr>
      </w:pPr>
    </w:p>
    <w:p w14:paraId="6C917C48" w14:textId="77777777" w:rsidR="006E1AE1" w:rsidRDefault="006E1AE1" w:rsidP="00863DD0">
      <w:pPr>
        <w:rPr>
          <w:b/>
          <w:bCs/>
        </w:rPr>
      </w:pPr>
    </w:p>
    <w:p w14:paraId="307270A6" w14:textId="5E0A7061" w:rsidR="006E1AE1" w:rsidRDefault="006E1AE1" w:rsidP="00863DD0">
      <w:pPr>
        <w:rPr>
          <w:b/>
          <w:bCs/>
        </w:rPr>
      </w:pPr>
    </w:p>
    <w:p w14:paraId="51862D4D" w14:textId="2384CAAD" w:rsidR="00907BDD" w:rsidRDefault="00907BDD" w:rsidP="00863DD0">
      <w:pPr>
        <w:rPr>
          <w:b/>
          <w:bCs/>
        </w:rPr>
      </w:pPr>
    </w:p>
    <w:p w14:paraId="74AB1472" w14:textId="04078D4E" w:rsidR="00907BDD" w:rsidRDefault="00907BDD" w:rsidP="00863DD0">
      <w:pPr>
        <w:rPr>
          <w:b/>
          <w:bCs/>
        </w:rPr>
      </w:pPr>
      <w:r w:rsidRPr="00907BDD">
        <w:rPr>
          <w:b/>
          <w:bCs/>
        </w:rPr>
        <w:lastRenderedPageBreak/>
        <w:sym w:font="Wingdings" w:char="F0E0"/>
      </w:r>
      <w:proofErr w:type="spellStart"/>
      <w:r>
        <w:rPr>
          <w:b/>
          <w:bCs/>
        </w:rPr>
        <w:t>File_handling</w:t>
      </w:r>
      <w:proofErr w:type="spellEnd"/>
      <w:r>
        <w:rPr>
          <w:b/>
          <w:bCs/>
        </w:rPr>
        <w:t>: Q1.</w:t>
      </w:r>
    </w:p>
    <w:p w14:paraId="30C48AD5" w14:textId="614A47FA" w:rsidR="00907BDD" w:rsidRDefault="008B7006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79B83522" wp14:editId="34E4EF01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EE4E" w14:textId="4DB1C8F0" w:rsidR="00907BDD" w:rsidRDefault="00907BDD" w:rsidP="00863DD0">
      <w:pPr>
        <w:rPr>
          <w:b/>
          <w:bCs/>
        </w:rPr>
      </w:pPr>
      <w:r>
        <w:rPr>
          <w:b/>
          <w:bCs/>
        </w:rPr>
        <w:t>output file:</w:t>
      </w:r>
    </w:p>
    <w:p w14:paraId="38767548" w14:textId="25EE5823" w:rsidR="008B7006" w:rsidRDefault="008B7006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313E9870" wp14:editId="5D83D77A">
            <wp:extent cx="5943600" cy="334137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F102" w14:textId="3A80DD49" w:rsidR="008B7006" w:rsidRDefault="008B7006" w:rsidP="00863DD0">
      <w:pPr>
        <w:rPr>
          <w:b/>
          <w:bCs/>
        </w:rPr>
      </w:pPr>
    </w:p>
    <w:p w14:paraId="7CB60126" w14:textId="6D570184" w:rsidR="008B7006" w:rsidRDefault="008B7006" w:rsidP="00863DD0">
      <w:pPr>
        <w:rPr>
          <w:b/>
          <w:bCs/>
        </w:rPr>
      </w:pPr>
    </w:p>
    <w:p w14:paraId="3DE228C1" w14:textId="5D5C6E44" w:rsidR="008B7006" w:rsidRDefault="008B7006" w:rsidP="00863DD0">
      <w:pPr>
        <w:rPr>
          <w:b/>
          <w:bCs/>
        </w:rPr>
      </w:pPr>
      <w:r>
        <w:rPr>
          <w:b/>
          <w:bCs/>
        </w:rPr>
        <w:lastRenderedPageBreak/>
        <w:t>Q2.</w:t>
      </w:r>
    </w:p>
    <w:p w14:paraId="3DFF1DEA" w14:textId="715C832F" w:rsidR="008B7006" w:rsidRDefault="008B7006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7D62AEB6" wp14:editId="7C80B995">
            <wp:extent cx="5943600" cy="334137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9E3C" w14:textId="2D317D79" w:rsidR="008B7006" w:rsidRDefault="008B7006" w:rsidP="00863DD0">
      <w:pPr>
        <w:rPr>
          <w:b/>
          <w:bCs/>
        </w:rPr>
      </w:pPr>
      <w:r>
        <w:rPr>
          <w:b/>
          <w:bCs/>
        </w:rPr>
        <w:t>Q3.</w:t>
      </w:r>
    </w:p>
    <w:p w14:paraId="45153CE3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6A9955"/>
          <w:sz w:val="24"/>
          <w:szCs w:val="24"/>
          <w:lang w:bidi="hi-IN"/>
        </w:rPr>
        <w:t>// 3. Write a program in C to count a number of words and characters in a file.</w:t>
      </w:r>
    </w:p>
    <w:p w14:paraId="5ACDBBF3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#include</w:t>
      </w:r>
      <w:r w:rsidRPr="008B7006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 xml:space="preserve"> 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&lt;</w:t>
      </w:r>
      <w:proofErr w:type="spellStart"/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stdio.h</w:t>
      </w:r>
      <w:proofErr w:type="spellEnd"/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&gt;</w:t>
      </w:r>
    </w:p>
    <w:p w14:paraId="21B03597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int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gramStart"/>
      <w:r w:rsidRPr="008B7006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main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0004B34F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{</w:t>
      </w:r>
    </w:p>
    <w:p w14:paraId="4F5F7BD2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8B7006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char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gram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c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;</w:t>
      </w:r>
      <w:proofErr w:type="gramEnd"/>
    </w:p>
    <w:p w14:paraId="1D1E01E2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8B7006">
        <w:rPr>
          <w:rFonts w:ascii="Consolas" w:eastAsia="Times New Roman" w:hAnsi="Consolas" w:cs="Times New Roman"/>
          <w:color w:val="4EC9B0"/>
          <w:sz w:val="24"/>
          <w:szCs w:val="24"/>
          <w:lang w:bidi="hi-IN"/>
        </w:rPr>
        <w:t>FILE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*</w:t>
      </w:r>
      <w:proofErr w:type="spell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233AED3B" w14:textId="0941D364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8B7006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char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f_name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r w:rsidRPr="008B7006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10</w:t>
      </w:r>
      <w:proofErr w:type="gramStart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</w:t>
      </w:r>
      <w:r w:rsidR="00424598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,str</w:t>
      </w:r>
      <w:proofErr w:type="gramEnd"/>
      <w:r w:rsidR="00424598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[100]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26ABB7C4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8B7006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int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count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 </w:t>
      </w:r>
      <w:r w:rsidRPr="008B7006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0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,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word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 </w:t>
      </w:r>
      <w:r w:rsidRPr="008B7006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0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24B5B10C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8B7006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8B7006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* Enter The File Name : "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6955E0D7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8B7006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scanf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%s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, </w:t>
      </w:r>
      <w:proofErr w:type="spell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f_name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1E9F7CE3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 </w:t>
      </w:r>
      <w:proofErr w:type="spellStart"/>
      <w:proofErr w:type="gramStart"/>
      <w:r w:rsidRPr="008B7006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fopen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spellStart"/>
      <w:proofErr w:type="gramEnd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f_name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, 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"r"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6786CFB4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8B7006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if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(</w:t>
      </w:r>
      <w:proofErr w:type="spell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== </w:t>
      </w:r>
      <w:r w:rsidRPr="008B7006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NULL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39DB11EB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{</w:t>
      </w:r>
    </w:p>
    <w:p w14:paraId="244B42EF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proofErr w:type="gramStart"/>
      <w:r w:rsidRPr="008B7006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8B7006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File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%s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 is not open."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proofErr w:type="spell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f_name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76538723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}</w:t>
      </w:r>
    </w:p>
    <w:p w14:paraId="7D745261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8B7006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else</w:t>
      </w:r>
    </w:p>
    <w:p w14:paraId="72895F6D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{</w:t>
      </w:r>
    </w:p>
    <w:p w14:paraId="1B1ED31C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proofErr w:type="gramStart"/>
      <w:r w:rsidRPr="008B7006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8B7006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File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%s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 is open."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proofErr w:type="spell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f_name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08958C0D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lastRenderedPageBreak/>
        <w:t>    }</w:t>
      </w:r>
    </w:p>
    <w:p w14:paraId="6C2A8F02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8B7006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int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 </w:t>
      </w:r>
      <w:r w:rsidRPr="008B7006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0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37BD3A16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8B7006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8B7006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The content of the file test.txt are : </w:t>
      </w:r>
      <w:r w:rsidRPr="008B7006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716A294B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8B7006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while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(</w:t>
      </w:r>
      <w:proofErr w:type="spellStart"/>
      <w:r w:rsidRPr="008B7006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fgets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str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proofErr w:type="spell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], </w:t>
      </w:r>
      <w:r w:rsidRPr="008B7006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100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, </w:t>
      </w:r>
      <w:proofErr w:type="spell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proofErr w:type="gramStart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 !</w:t>
      </w:r>
      <w:proofErr w:type="gram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= </w:t>
      </w:r>
      <w:r w:rsidRPr="008B7006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NULL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10BF1125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{</w:t>
      </w:r>
    </w:p>
    <w:p w14:paraId="0D016554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proofErr w:type="gramStart"/>
      <w:r w:rsidRPr="008B7006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8B7006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</w:t>
      </w:r>
      <w:proofErr w:type="spellStart"/>
      <w:r w:rsidRPr="008B7006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t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%s</w:t>
      </w:r>
      <w:proofErr w:type="spellEnd"/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,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str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proofErr w:type="spell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i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]);</w:t>
      </w:r>
    </w:p>
    <w:p w14:paraId="0998F36D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}</w:t>
      </w:r>
    </w:p>
    <w:p w14:paraId="4BBF6102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8B7006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fclose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spell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07F95D5A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 </w:t>
      </w:r>
      <w:proofErr w:type="spellStart"/>
      <w:proofErr w:type="gramStart"/>
      <w:r w:rsidRPr="008B7006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fopen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"test.txt"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, 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"r"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047EEE16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8B7006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while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(</w:t>
      </w:r>
      <w:r w:rsidRPr="008B7006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148071CD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{</w:t>
      </w:r>
    </w:p>
    <w:p w14:paraId="1E9A749B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</w:p>
    <w:p w14:paraId="26781B74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c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 </w:t>
      </w:r>
      <w:proofErr w:type="spellStart"/>
      <w:r w:rsidRPr="008B7006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fgetc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spell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68C1ED02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r w:rsidRPr="008B7006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if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(</w:t>
      </w:r>
      <w:proofErr w:type="spellStart"/>
      <w:r w:rsidRPr="008B7006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feof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spell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ptr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))</w:t>
      </w:r>
    </w:p>
    <w:p w14:paraId="72AE4495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    {</w:t>
      </w:r>
    </w:p>
    <w:p w14:paraId="228A06AF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    </w:t>
      </w:r>
      <w:r w:rsidRPr="008B7006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break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242F3979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    }</w:t>
      </w:r>
    </w:p>
    <w:p w14:paraId="42BC9EE3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r w:rsidRPr="008B7006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if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(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c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== 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' '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||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c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== 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'</w:t>
      </w:r>
      <w:r w:rsidRPr="008B7006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'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592852B0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   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word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word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+ </w:t>
      </w:r>
      <w:r w:rsidRPr="008B7006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7AF91D2D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r w:rsidRPr="008B7006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if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(</w:t>
      </w:r>
      <w:proofErr w:type="gramStart"/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c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!</w:t>
      </w:r>
      <w:proofErr w:type="gram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= 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'</w:t>
      </w:r>
      <w:r w:rsidRPr="008B7006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'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41E12F20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   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count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count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+ </w:t>
      </w:r>
      <w:r w:rsidRPr="008B7006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76D9A820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r w:rsidRPr="008B7006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if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(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c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== 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' '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1713DB19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   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count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count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- </w:t>
      </w:r>
      <w:r w:rsidRPr="008B7006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6FC91124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}</w:t>
      </w:r>
    </w:p>
    <w:p w14:paraId="0FA381B9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8B7006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8B7006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The number of words in the file :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%d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,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word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0EB46290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8B7006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8B7006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The number of characters in the file :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%d</w:t>
      </w:r>
      <w:r w:rsidRPr="008B7006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, </w:t>
      </w:r>
      <w:r w:rsidRPr="008B7006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count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3935E550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8B7006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return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8B7006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0</w:t>
      </w: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63AAEDF9" w14:textId="77777777" w:rsidR="008B7006" w:rsidRPr="008B7006" w:rsidRDefault="008B7006" w:rsidP="008B7006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8B7006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}</w:t>
      </w:r>
    </w:p>
    <w:p w14:paraId="0A968186" w14:textId="77777777" w:rsidR="006B3B59" w:rsidRDefault="006B3B59" w:rsidP="00863DD0">
      <w:pPr>
        <w:rPr>
          <w:b/>
          <w:bCs/>
        </w:rPr>
      </w:pPr>
    </w:p>
    <w:p w14:paraId="7F8F8726" w14:textId="77777777" w:rsidR="006B3B59" w:rsidRDefault="006B3B59" w:rsidP="00863DD0">
      <w:pPr>
        <w:rPr>
          <w:b/>
          <w:bCs/>
        </w:rPr>
      </w:pPr>
    </w:p>
    <w:p w14:paraId="0E384C22" w14:textId="77777777" w:rsidR="006B3B59" w:rsidRDefault="006B3B59" w:rsidP="00863DD0">
      <w:pPr>
        <w:rPr>
          <w:b/>
          <w:bCs/>
        </w:rPr>
      </w:pPr>
    </w:p>
    <w:p w14:paraId="034B9F3C" w14:textId="77777777" w:rsidR="006B3B59" w:rsidRDefault="006B3B59" w:rsidP="00863DD0">
      <w:pPr>
        <w:rPr>
          <w:b/>
          <w:bCs/>
        </w:rPr>
      </w:pPr>
    </w:p>
    <w:p w14:paraId="35B3D699" w14:textId="77777777" w:rsidR="006B3B59" w:rsidRDefault="006B3B59" w:rsidP="00863DD0">
      <w:pPr>
        <w:rPr>
          <w:b/>
          <w:bCs/>
        </w:rPr>
      </w:pPr>
    </w:p>
    <w:p w14:paraId="5CE5D7C7" w14:textId="77777777" w:rsidR="006B3B59" w:rsidRDefault="006B3B59" w:rsidP="00863DD0">
      <w:pPr>
        <w:rPr>
          <w:b/>
          <w:bCs/>
        </w:rPr>
      </w:pPr>
    </w:p>
    <w:p w14:paraId="58BE2FD9" w14:textId="77777777" w:rsidR="006B3B59" w:rsidRDefault="006B3B59" w:rsidP="00863DD0">
      <w:pPr>
        <w:rPr>
          <w:b/>
          <w:bCs/>
        </w:rPr>
      </w:pPr>
    </w:p>
    <w:p w14:paraId="5EA7451A" w14:textId="11070A00" w:rsidR="008B7006" w:rsidRDefault="008B7006" w:rsidP="00863DD0">
      <w:pPr>
        <w:rPr>
          <w:b/>
          <w:bCs/>
        </w:rPr>
      </w:pPr>
      <w:proofErr w:type="gramStart"/>
      <w:r>
        <w:rPr>
          <w:b/>
          <w:bCs/>
        </w:rPr>
        <w:lastRenderedPageBreak/>
        <w:t>output:-</w:t>
      </w:r>
      <w:proofErr w:type="gramEnd"/>
    </w:p>
    <w:p w14:paraId="56175C25" w14:textId="5EFEA4CB" w:rsidR="006B3B59" w:rsidRDefault="006B3B59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26D5A3FF" wp14:editId="38E908AD">
            <wp:extent cx="5943600" cy="334137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F8AE" w14:textId="5682D64E" w:rsidR="006B3B59" w:rsidRDefault="006B3B59" w:rsidP="00863DD0">
      <w:pPr>
        <w:rPr>
          <w:b/>
          <w:bCs/>
        </w:rPr>
      </w:pPr>
      <w:r>
        <w:rPr>
          <w:b/>
          <w:bCs/>
        </w:rPr>
        <w:t>Q4.</w:t>
      </w:r>
    </w:p>
    <w:p w14:paraId="74645C8D" w14:textId="0511DFD1" w:rsidR="006B3B59" w:rsidRDefault="00BE52E0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02DE5658" wp14:editId="47CFAC4D">
            <wp:extent cx="5943600" cy="334137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003D" w14:textId="0F49D731" w:rsidR="00BE52E0" w:rsidRDefault="00BE52E0" w:rsidP="00863DD0">
      <w:pPr>
        <w:rPr>
          <w:b/>
          <w:bCs/>
        </w:rPr>
      </w:pPr>
    </w:p>
    <w:p w14:paraId="1ED11AAA" w14:textId="56F8B782" w:rsidR="00BE52E0" w:rsidRDefault="00BE52E0" w:rsidP="00863DD0">
      <w:pPr>
        <w:rPr>
          <w:b/>
          <w:bCs/>
        </w:rPr>
      </w:pPr>
    </w:p>
    <w:p w14:paraId="1EA4E892" w14:textId="72ED24BE" w:rsidR="00BE52E0" w:rsidRDefault="00BE52E0" w:rsidP="00863DD0">
      <w:pPr>
        <w:rPr>
          <w:b/>
          <w:bCs/>
        </w:rPr>
      </w:pPr>
      <w:r>
        <w:rPr>
          <w:b/>
          <w:bCs/>
        </w:rPr>
        <w:lastRenderedPageBreak/>
        <w:t>output files:</w:t>
      </w:r>
    </w:p>
    <w:p w14:paraId="0EA77AF2" w14:textId="49A00F64" w:rsidR="00BE52E0" w:rsidRDefault="00BE52E0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72ABD611" wp14:editId="6E518D21">
            <wp:extent cx="5943600" cy="33413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874" w14:textId="4D085180" w:rsidR="00BE52E0" w:rsidRDefault="00BE52E0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46AA00A8" wp14:editId="1239C35C">
            <wp:extent cx="5943600" cy="334137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745D" w14:textId="2B3A2BEE" w:rsidR="00BE52E0" w:rsidRDefault="00BE52E0" w:rsidP="00863DD0">
      <w:pPr>
        <w:rPr>
          <w:b/>
          <w:bCs/>
        </w:rPr>
      </w:pPr>
    </w:p>
    <w:p w14:paraId="71B414C3" w14:textId="248D6BBC" w:rsidR="00BE52E0" w:rsidRDefault="00BE52E0" w:rsidP="00863DD0">
      <w:pPr>
        <w:rPr>
          <w:b/>
          <w:bCs/>
        </w:rPr>
      </w:pPr>
    </w:p>
    <w:p w14:paraId="606ADE8A" w14:textId="7EE84CC4" w:rsidR="00BE52E0" w:rsidRDefault="00BE52E0" w:rsidP="00863DD0">
      <w:pPr>
        <w:rPr>
          <w:b/>
          <w:bCs/>
        </w:rPr>
      </w:pPr>
    </w:p>
    <w:p w14:paraId="30D5E5FA" w14:textId="13C91B47" w:rsidR="00BE52E0" w:rsidRDefault="00BE52E0" w:rsidP="00863DD0">
      <w:pPr>
        <w:rPr>
          <w:b/>
          <w:bCs/>
        </w:rPr>
      </w:pPr>
      <w:r>
        <w:rPr>
          <w:b/>
          <w:bCs/>
        </w:rPr>
        <w:lastRenderedPageBreak/>
        <w:t>Q5.</w:t>
      </w:r>
    </w:p>
    <w:p w14:paraId="76000A51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5.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Write a program in C to replace a specific line with another text in a file.</w:t>
      </w:r>
    </w:p>
    <w:p w14:paraId="7A98BB36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#include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&lt;stdio.h&gt;</w:t>
      </w:r>
    </w:p>
    <w:p w14:paraId="5052F523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int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gram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main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){</w:t>
      </w:r>
    </w:p>
    <w:p w14:paraId="1993168F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BE52E0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char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gramStart"/>
      <w:r w:rsidRPr="00BE52E0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str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proofErr w:type="gramEnd"/>
      <w:r w:rsidRPr="00BE52E0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100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][</w:t>
      </w:r>
      <w:r w:rsidRPr="00BE52E0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100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];</w:t>
      </w:r>
    </w:p>
    <w:p w14:paraId="3AD5336E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BE52E0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int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size;</w:t>
      </w:r>
    </w:p>
    <w:p w14:paraId="2022E7BE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FILE *</w:t>
      </w:r>
      <w:proofErr w:type="spellStart"/>
      <w:proofErr w:type="gram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ptr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,*</w:t>
      </w:r>
      <w:proofErr w:type="gram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ptr2;</w:t>
      </w:r>
    </w:p>
    <w:p w14:paraId="76212343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r w:rsidRPr="00BE52E0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char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BE52E0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f_</w:t>
      </w:r>
      <w:proofErr w:type="gramStart"/>
      <w:r w:rsidRPr="00BE52E0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name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proofErr w:type="gramEnd"/>
      <w:r w:rsidRPr="00BE52E0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10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];</w:t>
      </w:r>
    </w:p>
    <w:p w14:paraId="7052A6DD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BE52E0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* Enter The File Name : "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2DD87149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scanf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BE52E0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%s</w:t>
      </w:r>
      <w:proofErr w:type="gramStart"/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proofErr w:type="spell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f</w:t>
      </w:r>
      <w:proofErr w:type="gram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_name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637EC0E1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ptr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 </w:t>
      </w:r>
      <w:proofErr w:type="spell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fopen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spell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f_name,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"r</w:t>
      </w:r>
      <w:proofErr w:type="spellEnd"/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10BA5CE5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BE52E0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if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spell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ptr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==</w:t>
      </w:r>
      <w:r w:rsidRPr="00BE52E0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NULL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588A78E8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{</w:t>
      </w:r>
    </w:p>
    <w:p w14:paraId="534D5391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proofErr w:type="gram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BE52E0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File </w:t>
      </w:r>
      <w:r w:rsidRPr="00BE52E0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%s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 is not open."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proofErr w:type="spell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f_name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588BC21B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}</w:t>
      </w:r>
    </w:p>
    <w:p w14:paraId="04A27D40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BE52E0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else</w:t>
      </w:r>
    </w:p>
    <w:p w14:paraId="68ABA1E4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{</w:t>
      </w:r>
    </w:p>
    <w:p w14:paraId="1B6E9706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proofErr w:type="gram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BE52E0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* File </w:t>
      </w:r>
      <w:r w:rsidRPr="00BE52E0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%s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 xml:space="preserve"> is open."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</w:t>
      </w:r>
      <w:proofErr w:type="spell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f_name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7CA489EF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</w:p>
    <w:p w14:paraId="4F4C7DF9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}</w:t>
      </w:r>
    </w:p>
    <w:p w14:paraId="4489A5E1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proofErr w:type="gram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BE52E0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\n\t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* Enter the number of line which is you want to replace : "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6FAD7C35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scanf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BE52E0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%</w:t>
      </w:r>
      <w:proofErr w:type="spellStart"/>
      <w:r w:rsidRPr="00BE52E0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d</w:t>
      </w:r>
      <w:proofErr w:type="gramStart"/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,&amp;</w:t>
      </w:r>
      <w:proofErr w:type="gram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size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6D82E46D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rewind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spell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ptr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51822E72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ptr2 = </w:t>
      </w:r>
      <w:proofErr w:type="spell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fopen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spell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f_name,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"w</w:t>
      </w:r>
      <w:proofErr w:type="spellEnd"/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0A3CA734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 </w:t>
      </w:r>
      <w:r w:rsidRPr="00BE52E0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while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(</w:t>
      </w:r>
      <w:proofErr w:type="gram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c !</w:t>
      </w:r>
      <w:proofErr w:type="gram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= EOF)</w:t>
      </w:r>
    </w:p>
    <w:p w14:paraId="53E73CEC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{</w:t>
      </w:r>
    </w:p>
    <w:p w14:paraId="69190B10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r w:rsidRPr="00BE52E0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if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(c == 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'n'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00CA6325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    {</w:t>
      </w:r>
    </w:p>
    <w:p w14:paraId="6F4A3F5B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        temp++;</w:t>
      </w:r>
    </w:p>
    <w:p w14:paraId="0E6D79C1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    }</w:t>
      </w:r>
    </w:p>
    <w:p w14:paraId="18E48B27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till the line to be deleted </w:t>
      </w:r>
      <w:proofErr w:type="spellStart"/>
      <w:proofErr w:type="gram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comes,copy</w:t>
      </w:r>
      <w:proofErr w:type="spellEnd"/>
      <w:proofErr w:type="gram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the content to other</w:t>
      </w:r>
    </w:p>
    <w:p w14:paraId="12BB06D3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r w:rsidRPr="00BE52E0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if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(</w:t>
      </w:r>
      <w:proofErr w:type="gram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temp !</w:t>
      </w:r>
      <w:proofErr w:type="gram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= </w:t>
      </w:r>
      <w:proofErr w:type="spell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delete_line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2C019436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    {</w:t>
      </w:r>
    </w:p>
    <w:p w14:paraId="539FA100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    </w:t>
      </w:r>
      <w:proofErr w:type="spellStart"/>
      <w:proofErr w:type="gram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putc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c, fileptr2);</w:t>
      </w:r>
    </w:p>
    <w:p w14:paraId="2DF05E7C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    }</w:t>
      </w:r>
    </w:p>
    <w:p w14:paraId="79657A95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lastRenderedPageBreak/>
        <w:t xml:space="preserve">        </w:t>
      </w:r>
      <w:r w:rsidRPr="00BE52E0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else</w:t>
      </w:r>
    </w:p>
    <w:p w14:paraId="451CA788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    {</w:t>
      </w:r>
    </w:p>
    <w:p w14:paraId="7753DA8E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    </w:t>
      </w:r>
      <w:r w:rsidRPr="00BE52E0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while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((c = </w:t>
      </w:r>
      <w:proofErr w:type="spell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getc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(fileptr1)</w:t>
      </w:r>
      <w:proofErr w:type="gram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 !</w:t>
      </w:r>
      <w:proofErr w:type="gram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= 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'n'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66F464BB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        {</w:t>
      </w:r>
    </w:p>
    <w:p w14:paraId="48C9508B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        }</w:t>
      </w:r>
    </w:p>
    <w:p w14:paraId="6E23D2F0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    read and skip the line ask </w:t>
      </w:r>
      <w:r w:rsidRPr="00BE52E0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for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BE52E0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new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text</w:t>
      </w:r>
    </w:p>
    <w:p w14:paraId="6F603759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    </w:t>
      </w:r>
      <w:proofErr w:type="spellStart"/>
      <w:proofErr w:type="gram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"Enter new text"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59383C67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        flush the input stream</w:t>
      </w:r>
    </w:p>
    <w:p w14:paraId="5D722AFC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    </w:t>
      </w:r>
      <w:proofErr w:type="spell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fflush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(stdin);</w:t>
      </w:r>
    </w:p>
    <w:p w14:paraId="7FE7F124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    </w:t>
      </w:r>
      <w:proofErr w:type="spellStart"/>
      <w:proofErr w:type="gram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putc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'n'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 fileptr2);</w:t>
      </w:r>
    </w:p>
    <w:p w14:paraId="001AEBFE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    put 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'n'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in </w:t>
      </w:r>
      <w:r w:rsidRPr="00BE52E0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new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file</w:t>
      </w:r>
    </w:p>
    <w:p w14:paraId="23DC10C5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    </w:t>
      </w:r>
      <w:r w:rsidRPr="00BE52E0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while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((c = </w:t>
      </w:r>
      <w:proofErr w:type="spellStart"/>
      <w:proofErr w:type="gram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getchar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)) != 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'n'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</w:t>
      </w:r>
    </w:p>
    <w:p w14:paraId="4C7C1076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        </w:t>
      </w:r>
      <w:proofErr w:type="spellStart"/>
      <w:proofErr w:type="gram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putc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c, fileptr2);</w:t>
      </w:r>
    </w:p>
    <w:p w14:paraId="4E905E40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    take the data from user and place it in </w:t>
      </w:r>
      <w:r w:rsidRPr="00BE52E0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new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file</w:t>
      </w:r>
    </w:p>
    <w:p w14:paraId="137C9FDC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    </w:t>
      </w:r>
      <w:proofErr w:type="spellStart"/>
      <w:proofErr w:type="gram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fputs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gramEnd"/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"n"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, fileptr2);</w:t>
      </w:r>
    </w:p>
    <w:p w14:paraId="2F0D6FE6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        temp++;</w:t>
      </w:r>
    </w:p>
    <w:p w14:paraId="318A8E24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    }</w:t>
      </w:r>
    </w:p>
    <w:p w14:paraId="2B7BCEC6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r w:rsidRPr="00BE52E0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for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(</w:t>
      </w:r>
      <w:r w:rsidRPr="00BE52E0">
        <w:rPr>
          <w:rFonts w:ascii="Consolas" w:eastAsia="Times New Roman" w:hAnsi="Consolas" w:cs="Times New Roman"/>
          <w:color w:val="569CD6"/>
          <w:sz w:val="24"/>
          <w:szCs w:val="24"/>
          <w:lang w:bidi="hi-IN"/>
        </w:rPr>
        <w:t>int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proofErr w:type="spell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i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 </w:t>
      </w:r>
      <w:r w:rsidRPr="00BE52E0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0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; </w:t>
      </w:r>
      <w:proofErr w:type="spell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i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&lt;= size; </w:t>
      </w:r>
      <w:proofErr w:type="spell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i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++)</w:t>
      </w:r>
    </w:p>
    <w:p w14:paraId="47B857A6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{</w:t>
      </w:r>
    </w:p>
    <w:p w14:paraId="06074D5B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fflush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(stdin);</w:t>
      </w:r>
    </w:p>
    <w:p w14:paraId="612F4B90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gramStart"/>
      <w:r w:rsidRPr="00BE52E0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if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spellStart"/>
      <w:proofErr w:type="gram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i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== size){</w:t>
      </w:r>
    </w:p>
    <w:p w14:paraId="6E72B34B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printf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BE52E0">
        <w:rPr>
          <w:rFonts w:ascii="Consolas" w:eastAsia="Times New Roman" w:hAnsi="Consolas" w:cs="Times New Roman"/>
          <w:color w:val="D7BA7D"/>
          <w:sz w:val="24"/>
          <w:szCs w:val="24"/>
          <w:lang w:bidi="hi-IN"/>
        </w:rPr>
        <w:t>\t</w:t>
      </w:r>
      <w:r w:rsidRPr="00BE52E0">
        <w:rPr>
          <w:rFonts w:ascii="Consolas" w:eastAsia="Times New Roman" w:hAnsi="Consolas" w:cs="Times New Roman"/>
          <w:color w:val="CE9178"/>
          <w:sz w:val="24"/>
          <w:szCs w:val="24"/>
          <w:lang w:bidi="hi-IN"/>
        </w:rPr>
        <w:t>"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4155383C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gets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r w:rsidRPr="00BE52E0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str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proofErr w:type="spell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i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]);</w:t>
      </w:r>
    </w:p>
    <w:p w14:paraId="7D5B3687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    </w:t>
      </w:r>
      <w:proofErr w:type="spell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fputs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r w:rsidRPr="00BE52E0">
        <w:rPr>
          <w:rFonts w:ascii="Consolas" w:eastAsia="Times New Roman" w:hAnsi="Consolas" w:cs="Times New Roman"/>
          <w:color w:val="9CDCFE"/>
          <w:sz w:val="24"/>
          <w:szCs w:val="24"/>
          <w:lang w:bidi="hi-IN"/>
        </w:rPr>
        <w:t>str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[</w:t>
      </w:r>
      <w:proofErr w:type="spell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i</w:t>
      </w:r>
      <w:proofErr w:type="spellEnd"/>
      <w:proofErr w:type="gram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],</w:t>
      </w:r>
      <w:proofErr w:type="spell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ptr</w:t>
      </w:r>
      <w:proofErr w:type="spellEnd"/>
      <w:proofErr w:type="gram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2F47C5FD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    }</w:t>
      </w:r>
    </w:p>
    <w:p w14:paraId="6F8358F1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    }</w:t>
      </w:r>
    </w:p>
    <w:p w14:paraId="1CF8142F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    </w:t>
      </w:r>
      <w:proofErr w:type="spellStart"/>
      <w:r w:rsidRPr="00BE52E0">
        <w:rPr>
          <w:rFonts w:ascii="Consolas" w:eastAsia="Times New Roman" w:hAnsi="Consolas" w:cs="Times New Roman"/>
          <w:color w:val="DCDCAA"/>
          <w:sz w:val="24"/>
          <w:szCs w:val="24"/>
          <w:lang w:bidi="hi-IN"/>
        </w:rPr>
        <w:t>fclose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(</w:t>
      </w:r>
      <w:proofErr w:type="spellStart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ptr</w:t>
      </w:r>
      <w:proofErr w:type="spellEnd"/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);</w:t>
      </w:r>
    </w:p>
    <w:p w14:paraId="742B01A6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C586C0"/>
          <w:sz w:val="24"/>
          <w:szCs w:val="24"/>
          <w:lang w:bidi="hi-IN"/>
        </w:rPr>
        <w:t>return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 xml:space="preserve"> </w:t>
      </w:r>
      <w:r w:rsidRPr="00BE52E0">
        <w:rPr>
          <w:rFonts w:ascii="Consolas" w:eastAsia="Times New Roman" w:hAnsi="Consolas" w:cs="Times New Roman"/>
          <w:color w:val="B5CEA8"/>
          <w:sz w:val="24"/>
          <w:szCs w:val="24"/>
          <w:lang w:bidi="hi-IN"/>
        </w:rPr>
        <w:t>0</w:t>
      </w: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;</w:t>
      </w:r>
    </w:p>
    <w:p w14:paraId="30EB2E73" w14:textId="77777777" w:rsidR="00BE52E0" w:rsidRPr="00BE52E0" w:rsidRDefault="00BE52E0" w:rsidP="00BE52E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</w:pPr>
      <w:r w:rsidRPr="00BE52E0">
        <w:rPr>
          <w:rFonts w:ascii="Consolas" w:eastAsia="Times New Roman" w:hAnsi="Consolas" w:cs="Times New Roman"/>
          <w:color w:val="D4D4D4"/>
          <w:sz w:val="24"/>
          <w:szCs w:val="24"/>
          <w:lang w:bidi="hi-IN"/>
        </w:rPr>
        <w:t>}</w:t>
      </w:r>
    </w:p>
    <w:p w14:paraId="25282C6A" w14:textId="229ADA2B" w:rsidR="00BE52E0" w:rsidRDefault="00BE52E0" w:rsidP="00863DD0">
      <w:pPr>
        <w:rPr>
          <w:b/>
          <w:bCs/>
        </w:rPr>
      </w:pPr>
    </w:p>
    <w:p w14:paraId="29B05B12" w14:textId="6DA284E6" w:rsidR="00BE52E0" w:rsidRDefault="00BE52E0" w:rsidP="00863DD0">
      <w:pPr>
        <w:rPr>
          <w:b/>
          <w:bCs/>
        </w:rPr>
      </w:pPr>
    </w:p>
    <w:p w14:paraId="0ED150B6" w14:textId="0F1211FD" w:rsidR="00BE52E0" w:rsidRDefault="00BE52E0" w:rsidP="00863DD0">
      <w:pPr>
        <w:rPr>
          <w:b/>
          <w:bCs/>
        </w:rPr>
      </w:pPr>
    </w:p>
    <w:p w14:paraId="4348CF68" w14:textId="5B49A0F8" w:rsidR="00BE52E0" w:rsidRDefault="00BE52E0" w:rsidP="00863DD0">
      <w:pPr>
        <w:rPr>
          <w:b/>
          <w:bCs/>
        </w:rPr>
      </w:pPr>
    </w:p>
    <w:p w14:paraId="32B14248" w14:textId="5548851E" w:rsidR="00BE52E0" w:rsidRDefault="00BE52E0" w:rsidP="00863DD0">
      <w:pPr>
        <w:rPr>
          <w:b/>
          <w:bCs/>
        </w:rPr>
      </w:pPr>
    </w:p>
    <w:p w14:paraId="5A27BC3E" w14:textId="416D8964" w:rsidR="00BE52E0" w:rsidRDefault="00BE52E0" w:rsidP="00863DD0">
      <w:pPr>
        <w:rPr>
          <w:b/>
          <w:bCs/>
        </w:rPr>
      </w:pPr>
    </w:p>
    <w:p w14:paraId="223C8644" w14:textId="06F79661" w:rsidR="00BE52E0" w:rsidRDefault="00BE52E0" w:rsidP="00863DD0">
      <w:pPr>
        <w:rPr>
          <w:b/>
          <w:bCs/>
        </w:rPr>
      </w:pPr>
    </w:p>
    <w:p w14:paraId="6350B924" w14:textId="2E29614C" w:rsidR="00BE52E0" w:rsidRDefault="00BE52E0" w:rsidP="00863DD0">
      <w:pPr>
        <w:rPr>
          <w:b/>
          <w:bCs/>
        </w:rPr>
      </w:pPr>
      <w:r w:rsidRPr="00BE52E0">
        <w:rPr>
          <w:b/>
          <w:bCs/>
        </w:rPr>
        <w:lastRenderedPageBreak/>
        <w:sym w:font="Wingdings" w:char="F0E0"/>
      </w:r>
      <w:r w:rsidRPr="00BE52E0">
        <w:t xml:space="preserve"> </w:t>
      </w:r>
      <w:r w:rsidRPr="00BE52E0">
        <w:rPr>
          <w:b/>
          <w:bCs/>
          <w:sz w:val="24"/>
          <w:szCs w:val="24"/>
        </w:rPr>
        <w:t>Preprocessor directives</w:t>
      </w:r>
    </w:p>
    <w:p w14:paraId="42F8D266" w14:textId="36315A91" w:rsidR="008B7006" w:rsidRDefault="00DA4F5E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4FF300BD" wp14:editId="6CE8B33F">
            <wp:extent cx="5943600" cy="334137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4F0F" w14:textId="3D74291F" w:rsidR="00DA4F5E" w:rsidRDefault="00DA4F5E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30CD578C" wp14:editId="567ABB66">
            <wp:extent cx="5943600" cy="334137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67C6" w14:textId="796FB701" w:rsidR="00DA4F5E" w:rsidRDefault="00DA4F5E" w:rsidP="00863DD0">
      <w:pPr>
        <w:rPr>
          <w:b/>
          <w:bCs/>
        </w:rPr>
      </w:pPr>
    </w:p>
    <w:p w14:paraId="4DCC877D" w14:textId="3A76B66E" w:rsidR="00DA4F5E" w:rsidRDefault="00DA4F5E" w:rsidP="00863DD0">
      <w:pPr>
        <w:rPr>
          <w:b/>
          <w:bCs/>
        </w:rPr>
      </w:pPr>
    </w:p>
    <w:p w14:paraId="774162A3" w14:textId="22720EC3" w:rsidR="00DA4F5E" w:rsidRDefault="00DA4F5E" w:rsidP="00863DD0">
      <w:pPr>
        <w:rPr>
          <w:b/>
          <w:bCs/>
        </w:rPr>
      </w:pPr>
    </w:p>
    <w:p w14:paraId="0CAD18F3" w14:textId="71DFDB69" w:rsidR="00DA4F5E" w:rsidRDefault="00DA4F5E" w:rsidP="00863DD0">
      <w:pPr>
        <w:rPr>
          <w:b/>
          <w:bCs/>
        </w:rPr>
      </w:pPr>
      <w:r>
        <w:rPr>
          <w:b/>
          <w:bCs/>
        </w:rPr>
        <w:lastRenderedPageBreak/>
        <w:t>Q2.</w:t>
      </w:r>
    </w:p>
    <w:p w14:paraId="33F1437B" w14:textId="094DC149" w:rsidR="00DA4F5E" w:rsidRDefault="00DA4F5E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243927B8" wp14:editId="772609AA">
            <wp:extent cx="5943600" cy="334137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D12F" w14:textId="17F49ACB" w:rsidR="00DA4F5E" w:rsidRDefault="00DA4F5E" w:rsidP="00863DD0">
      <w:pPr>
        <w:rPr>
          <w:b/>
          <w:bCs/>
        </w:rPr>
      </w:pPr>
      <w:r>
        <w:rPr>
          <w:b/>
          <w:bCs/>
        </w:rPr>
        <w:t>Q3.</w:t>
      </w:r>
    </w:p>
    <w:p w14:paraId="1DE31100" w14:textId="1E1A81DD" w:rsidR="00DA4F5E" w:rsidRDefault="00DA4F5E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05D74717" wp14:editId="2B4556AA">
            <wp:extent cx="5943600" cy="334137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C769" w14:textId="1842A331" w:rsidR="00DA4F5E" w:rsidRDefault="00DA4F5E" w:rsidP="00863DD0">
      <w:pPr>
        <w:rPr>
          <w:b/>
          <w:bCs/>
        </w:rPr>
      </w:pPr>
    </w:p>
    <w:p w14:paraId="4F7B3FF4" w14:textId="46515379" w:rsidR="00DA4F5E" w:rsidRDefault="00DA4F5E" w:rsidP="00863DD0">
      <w:pPr>
        <w:rPr>
          <w:b/>
          <w:bCs/>
        </w:rPr>
      </w:pPr>
    </w:p>
    <w:p w14:paraId="38FC2F03" w14:textId="3015EC64" w:rsidR="00DA4F5E" w:rsidRDefault="00DA4F5E" w:rsidP="00863DD0">
      <w:pPr>
        <w:rPr>
          <w:b/>
          <w:bCs/>
        </w:rPr>
      </w:pPr>
      <w:r>
        <w:rPr>
          <w:b/>
          <w:bCs/>
        </w:rPr>
        <w:lastRenderedPageBreak/>
        <w:t>Q4.</w:t>
      </w:r>
    </w:p>
    <w:p w14:paraId="541A959D" w14:textId="245D7A60" w:rsidR="00DA4F5E" w:rsidRDefault="00C52259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78F096C4" wp14:editId="09E153EE">
            <wp:extent cx="5943600" cy="334137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6F18" w14:textId="205D6D63" w:rsidR="00C52259" w:rsidRDefault="00C52259" w:rsidP="00863DD0">
      <w:pPr>
        <w:rPr>
          <w:b/>
          <w:bCs/>
        </w:rPr>
      </w:pPr>
      <w:r>
        <w:rPr>
          <w:b/>
          <w:bCs/>
        </w:rPr>
        <w:t>Q5.</w:t>
      </w:r>
    </w:p>
    <w:p w14:paraId="3B3A2DE8" w14:textId="7195DD6A" w:rsidR="00C52259" w:rsidRDefault="00C52259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0838C2CC" wp14:editId="45C6AADE">
            <wp:extent cx="5943600" cy="334137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1263" w14:textId="52DA2DC4" w:rsidR="00C52259" w:rsidRDefault="00C52259" w:rsidP="00863DD0">
      <w:pPr>
        <w:rPr>
          <w:b/>
          <w:bCs/>
        </w:rPr>
      </w:pPr>
    </w:p>
    <w:p w14:paraId="171AA0FE" w14:textId="739EF7E7" w:rsidR="00C52259" w:rsidRDefault="00C52259" w:rsidP="00863DD0">
      <w:pPr>
        <w:rPr>
          <w:b/>
          <w:bCs/>
        </w:rPr>
      </w:pPr>
    </w:p>
    <w:p w14:paraId="34994BA2" w14:textId="0E6E13A7" w:rsidR="00C52259" w:rsidRDefault="00C52259" w:rsidP="00863DD0">
      <w:pPr>
        <w:rPr>
          <w:b/>
          <w:bCs/>
        </w:rPr>
      </w:pPr>
      <w:r w:rsidRPr="00C52259">
        <w:rPr>
          <w:b/>
          <w:bCs/>
        </w:rPr>
        <w:lastRenderedPageBreak/>
        <w:sym w:font="Wingdings" w:char="F0E0"/>
      </w:r>
      <w:r>
        <w:rPr>
          <w:b/>
          <w:bCs/>
        </w:rPr>
        <w:t xml:space="preserve">storage </w:t>
      </w:r>
      <w:proofErr w:type="gramStart"/>
      <w:r>
        <w:rPr>
          <w:b/>
          <w:bCs/>
        </w:rPr>
        <w:t>classes:-</w:t>
      </w:r>
      <w:proofErr w:type="gramEnd"/>
    </w:p>
    <w:p w14:paraId="2FF4A33E" w14:textId="29E17709" w:rsidR="00C52259" w:rsidRDefault="00C52259" w:rsidP="00863DD0">
      <w:pPr>
        <w:rPr>
          <w:b/>
          <w:bCs/>
        </w:rPr>
      </w:pPr>
      <w:r>
        <w:rPr>
          <w:b/>
          <w:bCs/>
        </w:rPr>
        <w:t>Q1.</w:t>
      </w:r>
    </w:p>
    <w:p w14:paraId="49A05921" w14:textId="16FA2721" w:rsidR="00C52259" w:rsidRDefault="00C52259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3D39B3A4" wp14:editId="4520D0E1">
            <wp:extent cx="5943600" cy="334137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C9E0" w14:textId="533A8B5E" w:rsidR="00C52259" w:rsidRDefault="00C52259" w:rsidP="00863DD0">
      <w:pPr>
        <w:rPr>
          <w:b/>
          <w:bCs/>
        </w:rPr>
      </w:pPr>
      <w:r>
        <w:rPr>
          <w:b/>
          <w:bCs/>
        </w:rPr>
        <w:t>Q2.</w:t>
      </w:r>
    </w:p>
    <w:p w14:paraId="0801774F" w14:textId="02AA98B0" w:rsidR="00C52259" w:rsidRDefault="0077738D" w:rsidP="00863DD0">
      <w:pPr>
        <w:rPr>
          <w:b/>
          <w:bCs/>
        </w:rPr>
      </w:pPr>
      <w:r>
        <w:rPr>
          <w:noProof/>
        </w:rPr>
        <w:drawing>
          <wp:inline distT="0" distB="0" distL="0" distR="0" wp14:anchorId="1F99CF1D" wp14:editId="2466E491">
            <wp:extent cx="5943600" cy="334137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4352" w14:textId="637512B8" w:rsidR="0077738D" w:rsidRDefault="00510C01" w:rsidP="00863DD0">
      <w:pPr>
        <w:rPr>
          <w:b/>
          <w:bCs/>
        </w:rPr>
      </w:pPr>
      <w:r w:rsidRPr="00510C01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70208" behindDoc="0" locked="0" layoutInCell="1" allowOverlap="1" wp14:anchorId="5265D57F" wp14:editId="1EBB98B3">
                <wp:simplePos x="0" y="0"/>
                <wp:positionH relativeFrom="margin">
                  <wp:align>left</wp:align>
                </wp:positionH>
                <wp:positionV relativeFrom="paragraph">
                  <wp:posOffset>3574415</wp:posOffset>
                </wp:positionV>
                <wp:extent cx="5898515" cy="4078605"/>
                <wp:effectExtent l="0" t="0" r="26035" b="17145"/>
                <wp:wrapSquare wrapText="bothSides"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8515" cy="40789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95836C" w14:textId="30E3B3F2" w:rsidR="00510C01" w:rsidRDefault="00510C0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D57F" id="_x0000_s1065" type="#_x0000_t202" style="position:absolute;margin-left:0;margin-top:281.45pt;width:464.45pt;height:321.15pt;z-index:2518702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">
                <v:textbox>
                  <w:txbxContent>
                    <w:p w14:paraId="2A95836C" w14:textId="30E3B3F2" w:rsidR="00510C01" w:rsidRDefault="00510C01"/>
                  </w:txbxContent>
                </v:textbox>
                <w10:wrap type="square" anchorx="margin"/>
              </v:shape>
            </w:pict>
          </mc:Fallback>
        </mc:AlternateContent>
      </w:r>
      <w:r w:rsidR="0077738D">
        <w:rPr>
          <w:noProof/>
        </w:rPr>
        <w:drawing>
          <wp:inline distT="0" distB="0" distL="0" distR="0" wp14:anchorId="4C1A33A2" wp14:editId="3BFDCAD8">
            <wp:extent cx="5943600" cy="334137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0DA7" w14:textId="0553306A" w:rsidR="0077738D" w:rsidRDefault="0077738D" w:rsidP="00863DD0">
      <w:pPr>
        <w:rPr>
          <w:b/>
          <w:bCs/>
        </w:rPr>
      </w:pPr>
    </w:p>
    <w:p w14:paraId="3298B597" w14:textId="5D9390CF" w:rsidR="00907BDD" w:rsidRPr="00863DD0" w:rsidRDefault="00907BDD" w:rsidP="00863DD0">
      <w:pPr>
        <w:rPr>
          <w:b/>
          <w:bCs/>
        </w:rPr>
      </w:pPr>
    </w:p>
    <w:sectPr w:rsidR="00907BDD" w:rsidRPr="00863DD0" w:rsidSect="00AC6495">
      <w:headerReference w:type="default" r:id="rId115"/>
      <w:footerReference w:type="default" r:id="rId116"/>
      <w:pgSz w:w="12240" w:h="15840"/>
      <w:pgMar w:top="1440" w:right="1440" w:bottom="1440" w:left="1440" w:header="720" w:footer="720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73834E" w14:textId="77777777" w:rsidR="00003E66" w:rsidRDefault="00003E66" w:rsidP="00CD04B0">
      <w:pPr>
        <w:spacing w:after="0" w:line="240" w:lineRule="auto"/>
      </w:pPr>
      <w:r>
        <w:separator/>
      </w:r>
    </w:p>
  </w:endnote>
  <w:endnote w:type="continuationSeparator" w:id="0">
    <w:p w14:paraId="495F0102" w14:textId="77777777" w:rsidR="00003E66" w:rsidRDefault="00003E66" w:rsidP="00CD04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333611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C9881D" w14:textId="2C77D7DD" w:rsidR="00180432" w:rsidRDefault="0018043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10FBDB" w14:textId="77777777" w:rsidR="00180432" w:rsidRDefault="001804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00B31A" w14:textId="77777777" w:rsidR="00003E66" w:rsidRDefault="00003E66" w:rsidP="00CD04B0">
      <w:pPr>
        <w:spacing w:after="0" w:line="240" w:lineRule="auto"/>
      </w:pPr>
      <w:r>
        <w:separator/>
      </w:r>
    </w:p>
  </w:footnote>
  <w:footnote w:type="continuationSeparator" w:id="0">
    <w:p w14:paraId="400AD773" w14:textId="77777777" w:rsidR="00003E66" w:rsidRDefault="00003E66" w:rsidP="00CD04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16424F" w14:textId="10093232" w:rsidR="00CD04B0" w:rsidRPr="00403C4E" w:rsidRDefault="00CD04B0" w:rsidP="00180432">
    <w:pPr>
      <w:pStyle w:val="Heading2"/>
      <w:rPr>
        <w:rFonts w:asciiTheme="minorHAnsi" w:hAnsiTheme="minorHAnsi" w:cstheme="minorHAnsi"/>
        <w:b/>
        <w:bCs/>
        <w:color w:val="auto"/>
      </w:rPr>
    </w:pPr>
    <w:r w:rsidRPr="00403C4E">
      <w:rPr>
        <w:rFonts w:asciiTheme="minorHAnsi" w:hAnsiTheme="minorHAnsi" w:cstheme="minorHAnsi"/>
        <w:b/>
        <w:bCs/>
        <w:color w:val="auto"/>
      </w:rPr>
      <w:t>Basic C programming Assignments</w:t>
    </w:r>
  </w:p>
  <w:p w14:paraId="7135734C" w14:textId="41A8C466" w:rsidR="00E46F58" w:rsidRPr="00E46F58" w:rsidRDefault="00CD04B0" w:rsidP="00E46F58">
    <w:pPr>
      <w:pStyle w:val="Heading2"/>
      <w:rPr>
        <w:rFonts w:asciiTheme="minorHAnsi" w:hAnsiTheme="minorHAnsi" w:cstheme="minorHAnsi"/>
        <w:b/>
        <w:bCs/>
        <w:color w:val="auto"/>
      </w:rPr>
    </w:pPr>
    <w:r w:rsidRPr="00403C4E">
      <w:rPr>
        <w:rFonts w:asciiTheme="minorHAnsi" w:hAnsiTheme="minorHAnsi" w:cstheme="minorHAnsi"/>
        <w:b/>
        <w:bCs/>
        <w:color w:val="auto"/>
      </w:rPr>
      <w:t xml:space="preserve">Roll </w:t>
    </w:r>
    <w:proofErr w:type="gramStart"/>
    <w:r w:rsidRPr="00403C4E">
      <w:rPr>
        <w:rFonts w:asciiTheme="minorHAnsi" w:hAnsiTheme="minorHAnsi" w:cstheme="minorHAnsi"/>
        <w:b/>
        <w:bCs/>
        <w:color w:val="auto"/>
      </w:rPr>
      <w:t>No</w:t>
    </w:r>
    <w:r w:rsidR="007A7CA7" w:rsidRPr="00403C4E">
      <w:rPr>
        <w:rFonts w:asciiTheme="minorHAnsi" w:hAnsiTheme="minorHAnsi" w:cstheme="minorHAnsi"/>
        <w:b/>
        <w:bCs/>
        <w:color w:val="auto"/>
      </w:rPr>
      <w:t>.</w:t>
    </w:r>
    <w:r w:rsidRPr="00403C4E">
      <w:rPr>
        <w:rFonts w:asciiTheme="minorHAnsi" w:hAnsiTheme="minorHAnsi" w:cstheme="minorHAnsi"/>
        <w:b/>
        <w:bCs/>
        <w:color w:val="auto"/>
      </w:rPr>
      <w:t>:-</w:t>
    </w:r>
    <w:proofErr w:type="gramEnd"/>
    <w:r w:rsidRPr="00403C4E">
      <w:rPr>
        <w:rFonts w:asciiTheme="minorHAnsi" w:hAnsiTheme="minorHAnsi" w:cstheme="minorHAnsi"/>
        <w:b/>
        <w:bCs/>
        <w:color w:val="auto"/>
      </w:rPr>
      <w:t xml:space="preserve"> 220350320053</w:t>
    </w:r>
    <w:r w:rsidR="00E46F58">
      <w:rPr>
        <w:rFonts w:asciiTheme="minorHAnsi" w:hAnsiTheme="minorHAnsi" w:cstheme="minorHAnsi"/>
        <w:b/>
        <w:bCs/>
        <w:color w:val="auto"/>
      </w:rPr>
      <w:t xml:space="preserve">       Name:- Dhananjay Khairnar</w:t>
    </w:r>
  </w:p>
  <w:p w14:paraId="7786F626" w14:textId="77777777" w:rsidR="00CD04B0" w:rsidRDefault="00CD04B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900CD"/>
    <w:multiLevelType w:val="hybridMultilevel"/>
    <w:tmpl w:val="3C9A2976"/>
    <w:lvl w:ilvl="0" w:tplc="B620790C">
      <w:start w:val="1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CB29D5"/>
    <w:multiLevelType w:val="hybridMultilevel"/>
    <w:tmpl w:val="A6E6398C"/>
    <w:lvl w:ilvl="0" w:tplc="458A2CF8">
      <w:start w:val="1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BD46EC"/>
    <w:multiLevelType w:val="hybridMultilevel"/>
    <w:tmpl w:val="B84E1906"/>
    <w:lvl w:ilvl="0" w:tplc="2FF67652">
      <w:start w:val="1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hananjay Khairnar">
    <w15:presenceInfo w15:providerId="Windows Live" w15:userId="24fe82829ca08c8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ocumentProtection w:edit="readOnly" w:formatting="1" w:enforcement="1" w:cryptProviderType="rsaAES" w:cryptAlgorithmClass="hash" w:cryptAlgorithmType="typeAny" w:cryptAlgorithmSid="14" w:cryptSpinCount="100000" w:hash="LGOUI6WQkrprSBhp+vdFRPpL9LA1fFylINdv0sEhkIOaBwRqhnhoRKr8hJFK6Fv+l1WxTfSgQh0OtojE9yIjEw==" w:salt="EKvWDsAPU9MOWg5XqwSCWw==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D98"/>
    <w:rsid w:val="00003E66"/>
    <w:rsid w:val="00006BD9"/>
    <w:rsid w:val="00014503"/>
    <w:rsid w:val="00025546"/>
    <w:rsid w:val="00064F41"/>
    <w:rsid w:val="00074CA6"/>
    <w:rsid w:val="0008210B"/>
    <w:rsid w:val="000C1ED6"/>
    <w:rsid w:val="000C2B5B"/>
    <w:rsid w:val="000D1FAA"/>
    <w:rsid w:val="000D7A24"/>
    <w:rsid w:val="000E60C8"/>
    <w:rsid w:val="000F4AC0"/>
    <w:rsid w:val="00106CEC"/>
    <w:rsid w:val="001144C6"/>
    <w:rsid w:val="00122368"/>
    <w:rsid w:val="00123F19"/>
    <w:rsid w:val="00135488"/>
    <w:rsid w:val="00155AC3"/>
    <w:rsid w:val="00157592"/>
    <w:rsid w:val="001760CB"/>
    <w:rsid w:val="00180432"/>
    <w:rsid w:val="00187AA9"/>
    <w:rsid w:val="001E0AED"/>
    <w:rsid w:val="001F65C4"/>
    <w:rsid w:val="002114CF"/>
    <w:rsid w:val="00220AE1"/>
    <w:rsid w:val="00222155"/>
    <w:rsid w:val="00231E5F"/>
    <w:rsid w:val="00244CC7"/>
    <w:rsid w:val="002559A3"/>
    <w:rsid w:val="0026043A"/>
    <w:rsid w:val="00270E2D"/>
    <w:rsid w:val="00284FD7"/>
    <w:rsid w:val="0029322C"/>
    <w:rsid w:val="002C03DF"/>
    <w:rsid w:val="002F0708"/>
    <w:rsid w:val="00301D72"/>
    <w:rsid w:val="003025AC"/>
    <w:rsid w:val="003179BB"/>
    <w:rsid w:val="00320D52"/>
    <w:rsid w:val="00340901"/>
    <w:rsid w:val="00344950"/>
    <w:rsid w:val="00345547"/>
    <w:rsid w:val="003616A1"/>
    <w:rsid w:val="00366DBD"/>
    <w:rsid w:val="00390FBD"/>
    <w:rsid w:val="00391C54"/>
    <w:rsid w:val="003B520A"/>
    <w:rsid w:val="003C4B25"/>
    <w:rsid w:val="003E6AAF"/>
    <w:rsid w:val="003F3016"/>
    <w:rsid w:val="00403C4E"/>
    <w:rsid w:val="00424598"/>
    <w:rsid w:val="0044478C"/>
    <w:rsid w:val="00473E7A"/>
    <w:rsid w:val="00492010"/>
    <w:rsid w:val="004946D8"/>
    <w:rsid w:val="004B2A99"/>
    <w:rsid w:val="004C38AF"/>
    <w:rsid w:val="00510C01"/>
    <w:rsid w:val="005152D3"/>
    <w:rsid w:val="005158E5"/>
    <w:rsid w:val="00533D0E"/>
    <w:rsid w:val="00576856"/>
    <w:rsid w:val="00593467"/>
    <w:rsid w:val="00595DD5"/>
    <w:rsid w:val="005C1EFE"/>
    <w:rsid w:val="005E659B"/>
    <w:rsid w:val="00600037"/>
    <w:rsid w:val="00611F6D"/>
    <w:rsid w:val="00624990"/>
    <w:rsid w:val="0063726E"/>
    <w:rsid w:val="00642615"/>
    <w:rsid w:val="006477D8"/>
    <w:rsid w:val="006859A4"/>
    <w:rsid w:val="006B3B59"/>
    <w:rsid w:val="006C773E"/>
    <w:rsid w:val="006D073B"/>
    <w:rsid w:val="006E1AE1"/>
    <w:rsid w:val="006E2838"/>
    <w:rsid w:val="00703720"/>
    <w:rsid w:val="00731112"/>
    <w:rsid w:val="00740C32"/>
    <w:rsid w:val="00744835"/>
    <w:rsid w:val="0075576D"/>
    <w:rsid w:val="007742C7"/>
    <w:rsid w:val="0077738D"/>
    <w:rsid w:val="00784DFE"/>
    <w:rsid w:val="00786B05"/>
    <w:rsid w:val="0079009C"/>
    <w:rsid w:val="007968E9"/>
    <w:rsid w:val="007A2572"/>
    <w:rsid w:val="007A7CA7"/>
    <w:rsid w:val="007D7DBC"/>
    <w:rsid w:val="007F0DD8"/>
    <w:rsid w:val="00801095"/>
    <w:rsid w:val="008030EB"/>
    <w:rsid w:val="00804759"/>
    <w:rsid w:val="0083171D"/>
    <w:rsid w:val="0083491F"/>
    <w:rsid w:val="00845C93"/>
    <w:rsid w:val="00863DD0"/>
    <w:rsid w:val="008758EB"/>
    <w:rsid w:val="008818B1"/>
    <w:rsid w:val="00883732"/>
    <w:rsid w:val="008A37D6"/>
    <w:rsid w:val="008A4072"/>
    <w:rsid w:val="008B01E3"/>
    <w:rsid w:val="008B7006"/>
    <w:rsid w:val="008D557E"/>
    <w:rsid w:val="008E3C2D"/>
    <w:rsid w:val="00907AFD"/>
    <w:rsid w:val="00907BDD"/>
    <w:rsid w:val="00916E92"/>
    <w:rsid w:val="00921241"/>
    <w:rsid w:val="009240EE"/>
    <w:rsid w:val="00926C95"/>
    <w:rsid w:val="00931FDF"/>
    <w:rsid w:val="00940AA3"/>
    <w:rsid w:val="0098726E"/>
    <w:rsid w:val="00993E95"/>
    <w:rsid w:val="009D380E"/>
    <w:rsid w:val="009F1705"/>
    <w:rsid w:val="00A1322E"/>
    <w:rsid w:val="00A55A8C"/>
    <w:rsid w:val="00A70466"/>
    <w:rsid w:val="00A710BC"/>
    <w:rsid w:val="00A81A83"/>
    <w:rsid w:val="00A838E6"/>
    <w:rsid w:val="00AC5BE5"/>
    <w:rsid w:val="00AC6495"/>
    <w:rsid w:val="00AD6502"/>
    <w:rsid w:val="00AE5AC1"/>
    <w:rsid w:val="00AF68B7"/>
    <w:rsid w:val="00B13FD2"/>
    <w:rsid w:val="00B4743A"/>
    <w:rsid w:val="00B61D98"/>
    <w:rsid w:val="00BA0F14"/>
    <w:rsid w:val="00BE52E0"/>
    <w:rsid w:val="00C2387F"/>
    <w:rsid w:val="00C40C17"/>
    <w:rsid w:val="00C42C62"/>
    <w:rsid w:val="00C52259"/>
    <w:rsid w:val="00C540E7"/>
    <w:rsid w:val="00C57FF8"/>
    <w:rsid w:val="00C94BAC"/>
    <w:rsid w:val="00C97B1C"/>
    <w:rsid w:val="00CD04B0"/>
    <w:rsid w:val="00CF471D"/>
    <w:rsid w:val="00D0001D"/>
    <w:rsid w:val="00D05F5F"/>
    <w:rsid w:val="00D23B4B"/>
    <w:rsid w:val="00D2504E"/>
    <w:rsid w:val="00D2542C"/>
    <w:rsid w:val="00D34E02"/>
    <w:rsid w:val="00D44161"/>
    <w:rsid w:val="00D8744C"/>
    <w:rsid w:val="00D87A7C"/>
    <w:rsid w:val="00DA4F5E"/>
    <w:rsid w:val="00DB70A8"/>
    <w:rsid w:val="00DF1977"/>
    <w:rsid w:val="00DF2C9C"/>
    <w:rsid w:val="00E00FD6"/>
    <w:rsid w:val="00E21383"/>
    <w:rsid w:val="00E237AA"/>
    <w:rsid w:val="00E305E4"/>
    <w:rsid w:val="00E46F58"/>
    <w:rsid w:val="00E52D43"/>
    <w:rsid w:val="00E613B0"/>
    <w:rsid w:val="00E8401D"/>
    <w:rsid w:val="00E8525F"/>
    <w:rsid w:val="00EA4B6B"/>
    <w:rsid w:val="00ED2167"/>
    <w:rsid w:val="00ED76ED"/>
    <w:rsid w:val="00EF4514"/>
    <w:rsid w:val="00EF66C1"/>
    <w:rsid w:val="00F36A84"/>
    <w:rsid w:val="00F4781D"/>
    <w:rsid w:val="00F76555"/>
    <w:rsid w:val="00F848A2"/>
    <w:rsid w:val="00F93D5B"/>
    <w:rsid w:val="00FA4E5D"/>
    <w:rsid w:val="00FD6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405ABC"/>
  <w15:chartTrackingRefBased/>
  <w15:docId w15:val="{5DFD48DC-8E69-441E-BF0D-C6DB9BE7F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04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4DF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D04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04B0"/>
  </w:style>
  <w:style w:type="paragraph" w:styleId="Footer">
    <w:name w:val="footer"/>
    <w:basedOn w:val="Normal"/>
    <w:link w:val="FooterChar"/>
    <w:uiPriority w:val="99"/>
    <w:unhideWhenUsed/>
    <w:rsid w:val="00CD04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04B0"/>
  </w:style>
  <w:style w:type="character" w:customStyle="1" w:styleId="Heading2Char">
    <w:name w:val="Heading 2 Char"/>
    <w:basedOn w:val="DefaultParagraphFont"/>
    <w:link w:val="Heading2"/>
    <w:uiPriority w:val="9"/>
    <w:rsid w:val="0018043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Default">
    <w:name w:val="Default"/>
    <w:rsid w:val="00D4416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hi-IN"/>
    </w:rPr>
  </w:style>
  <w:style w:type="paragraph" w:styleId="ListParagraph">
    <w:name w:val="List Paragraph"/>
    <w:basedOn w:val="Normal"/>
    <w:uiPriority w:val="34"/>
    <w:qFormat/>
    <w:rsid w:val="007F0DD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84DF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C57FF8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BE52E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91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0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8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0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4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5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5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2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78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3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9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78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86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3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9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8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7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44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emf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emf"/><Relationship Id="rId79" Type="http://schemas.openxmlformats.org/officeDocument/2006/relationships/image" Target="media/image72.emf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emf"/><Relationship Id="rId43" Type="http://schemas.openxmlformats.org/officeDocument/2006/relationships/image" Target="media/image36.png"/><Relationship Id="rId48" Type="http://schemas.openxmlformats.org/officeDocument/2006/relationships/image" Target="media/image41.emf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emf"/><Relationship Id="rId77" Type="http://schemas.openxmlformats.org/officeDocument/2006/relationships/image" Target="media/image70.emf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emf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footer" Target="footer1.xml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emf"/><Relationship Id="rId49" Type="http://schemas.openxmlformats.org/officeDocument/2006/relationships/image" Target="media/image42.emf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emf"/><Relationship Id="rId78" Type="http://schemas.openxmlformats.org/officeDocument/2006/relationships/image" Target="media/image71.emf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emf"/><Relationship Id="rId50" Type="http://schemas.openxmlformats.org/officeDocument/2006/relationships/image" Target="media/image43.emf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CCEFA7-04E9-4B91-A699-972BD02A0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1067</TotalTime>
  <Pages>68</Pages>
  <Words>1204</Words>
  <Characters>6869</Characters>
  <Application>Microsoft Office Word</Application>
  <DocSecurity>8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Khairnar</dc:creator>
  <cp:keywords/>
  <dc:description/>
  <cp:lastModifiedBy>Dhananjay Khairnar</cp:lastModifiedBy>
  <cp:revision>239</cp:revision>
  <dcterms:created xsi:type="dcterms:W3CDTF">2022-03-21T06:31:00Z</dcterms:created>
  <dcterms:modified xsi:type="dcterms:W3CDTF">2022-03-31T11:13:00Z</dcterms:modified>
</cp:coreProperties>
</file>